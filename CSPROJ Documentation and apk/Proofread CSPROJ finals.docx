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28B6" w:rsidRPr="006D55FD" w:rsidRDefault="00E028B6" w:rsidP="00E028B6">
      <w:pPr>
        <w:shd w:val="clear" w:color="auto" w:fill="FFFFFF"/>
        <w:spacing w:after="101" w:line="203" w:lineRule="atLeast"/>
        <w:rPr>
          <w:rFonts w:ascii="Times New Roman" w:eastAsia="Times New Roman" w:hAnsi="Times New Roman" w:cs="Times New Roman"/>
          <w:b/>
          <w:bCs/>
          <w:sz w:val="24"/>
          <w:szCs w:val="24"/>
        </w:rPr>
      </w:pPr>
    </w:p>
    <w:p w:rsidR="00E028B6" w:rsidRPr="006D55FD" w:rsidRDefault="00E028B6" w:rsidP="00E028B6">
      <w:pPr>
        <w:shd w:val="clear" w:color="auto" w:fill="FFFFFF"/>
        <w:spacing w:after="101" w:line="203" w:lineRule="atLeast"/>
        <w:jc w:val="center"/>
        <w:rPr>
          <w:rFonts w:ascii="Times New Roman" w:eastAsia="Times New Roman" w:hAnsi="Times New Roman" w:cs="Times New Roman"/>
          <w:sz w:val="24"/>
          <w:szCs w:val="24"/>
        </w:rPr>
      </w:pPr>
    </w:p>
    <w:p w:rsidR="00E028B6" w:rsidRPr="006D55FD" w:rsidRDefault="00E028B6" w:rsidP="00E028B6">
      <w:pPr>
        <w:shd w:val="clear" w:color="auto" w:fill="FFFFFF"/>
        <w:spacing w:after="101" w:line="203" w:lineRule="atLeast"/>
        <w:jc w:val="center"/>
        <w:rPr>
          <w:rFonts w:ascii="Times New Roman" w:eastAsia="Times New Roman" w:hAnsi="Times New Roman" w:cs="Times New Roman"/>
          <w:sz w:val="24"/>
          <w:szCs w:val="24"/>
        </w:rPr>
      </w:pPr>
      <w:r w:rsidRPr="006D55FD">
        <w:rPr>
          <w:rFonts w:ascii="Times New Roman" w:eastAsia="Times New Roman" w:hAnsi="Times New Roman" w:cs="Times New Roman"/>
          <w:noProof/>
          <w:sz w:val="24"/>
          <w:szCs w:val="24"/>
        </w:rPr>
        <w:drawing>
          <wp:inline distT="0" distB="0" distL="0" distR="0" wp14:anchorId="13B919CE" wp14:editId="3F1FA464">
            <wp:extent cx="1752600" cy="1520825"/>
            <wp:effectExtent l="19050" t="0" r="0" b="0"/>
            <wp:docPr id="54" name="Picture 0" descr="Asia_Pacific_Colleg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a_Pacific_College_Logo.png"/>
                    <pic:cNvPicPr/>
                  </pic:nvPicPr>
                  <pic:blipFill>
                    <a:blip r:embed="rId8"/>
                    <a:stretch>
                      <a:fillRect/>
                    </a:stretch>
                  </pic:blipFill>
                  <pic:spPr>
                    <a:xfrm>
                      <a:off x="0" y="0"/>
                      <a:ext cx="1752381" cy="1520635"/>
                    </a:xfrm>
                    <a:prstGeom prst="rect">
                      <a:avLst/>
                    </a:prstGeom>
                  </pic:spPr>
                </pic:pic>
              </a:graphicData>
            </a:graphic>
          </wp:inline>
        </w:drawing>
      </w:r>
    </w:p>
    <w:p w:rsidR="00E028B6" w:rsidRPr="006D55FD" w:rsidRDefault="00E028B6" w:rsidP="00E028B6">
      <w:pPr>
        <w:shd w:val="clear" w:color="auto" w:fill="FFFFFF"/>
        <w:spacing w:after="101" w:line="203" w:lineRule="atLeast"/>
        <w:rPr>
          <w:rFonts w:ascii="Times New Roman" w:eastAsia="Times New Roman" w:hAnsi="Times New Roman" w:cs="Times New Roman"/>
          <w:sz w:val="24"/>
          <w:szCs w:val="24"/>
        </w:rPr>
      </w:pPr>
    </w:p>
    <w:p w:rsidR="00E028B6" w:rsidRPr="00255B1D" w:rsidRDefault="00E028B6" w:rsidP="00E028B6">
      <w:pPr>
        <w:shd w:val="clear" w:color="auto" w:fill="FFFFFF"/>
        <w:spacing w:after="101" w:line="203" w:lineRule="atLeast"/>
        <w:jc w:val="center"/>
        <w:rPr>
          <w:rFonts w:ascii="Arial" w:eastAsia="Times New Roman" w:hAnsi="Arial" w:cs="Arial"/>
          <w:b/>
          <w:sz w:val="24"/>
          <w:szCs w:val="24"/>
        </w:rPr>
      </w:pPr>
      <w:r w:rsidRPr="00255B1D">
        <w:rPr>
          <w:rFonts w:ascii="Arial" w:eastAsia="Times New Roman" w:hAnsi="Arial" w:cs="Arial"/>
          <w:b/>
          <w:sz w:val="24"/>
          <w:szCs w:val="24"/>
        </w:rPr>
        <w:t>ASIA PACIFIC COLLEGE</w:t>
      </w:r>
    </w:p>
    <w:p w:rsidR="00E028B6" w:rsidRPr="00255B1D" w:rsidRDefault="00E028B6" w:rsidP="00E028B6">
      <w:pPr>
        <w:shd w:val="clear" w:color="auto" w:fill="FFFFFF"/>
        <w:spacing w:after="101" w:line="203" w:lineRule="atLeast"/>
        <w:jc w:val="center"/>
        <w:rPr>
          <w:rFonts w:ascii="Arial" w:eastAsia="Times New Roman" w:hAnsi="Arial" w:cs="Arial"/>
          <w:b/>
          <w:sz w:val="24"/>
          <w:szCs w:val="24"/>
        </w:rPr>
      </w:pPr>
      <w:r w:rsidRPr="00255B1D">
        <w:rPr>
          <w:rFonts w:ascii="Arial" w:eastAsia="Times New Roman" w:hAnsi="Arial" w:cs="Arial"/>
          <w:b/>
          <w:sz w:val="24"/>
          <w:szCs w:val="24"/>
        </w:rPr>
        <w:t>School of Computer Science and Information Technology</w:t>
      </w:r>
    </w:p>
    <w:p w:rsidR="00E028B6" w:rsidRPr="00255B1D" w:rsidRDefault="00E028B6" w:rsidP="00E028B6">
      <w:pPr>
        <w:shd w:val="clear" w:color="auto" w:fill="FFFFFF"/>
        <w:spacing w:after="101" w:line="203" w:lineRule="atLeast"/>
        <w:jc w:val="center"/>
        <w:rPr>
          <w:rFonts w:ascii="Arial" w:eastAsia="Times New Roman" w:hAnsi="Arial" w:cs="Arial"/>
          <w:b/>
          <w:sz w:val="24"/>
          <w:szCs w:val="24"/>
        </w:rPr>
      </w:pPr>
    </w:p>
    <w:p w:rsidR="00E028B6" w:rsidRPr="00255B1D" w:rsidRDefault="00E028B6" w:rsidP="00E028B6">
      <w:pPr>
        <w:shd w:val="clear" w:color="auto" w:fill="FFFFFF"/>
        <w:spacing w:after="101" w:line="203" w:lineRule="atLeast"/>
        <w:jc w:val="center"/>
        <w:rPr>
          <w:rFonts w:ascii="Arial" w:eastAsia="Times New Roman" w:hAnsi="Arial" w:cs="Arial"/>
          <w:b/>
          <w:sz w:val="24"/>
          <w:szCs w:val="24"/>
        </w:rPr>
      </w:pPr>
    </w:p>
    <w:p w:rsidR="00E028B6" w:rsidRPr="00255B1D" w:rsidRDefault="00E028B6" w:rsidP="00E028B6">
      <w:pPr>
        <w:jc w:val="center"/>
        <w:rPr>
          <w:rFonts w:ascii="Arial" w:hAnsi="Arial" w:cs="Arial"/>
          <w:b/>
          <w:sz w:val="24"/>
          <w:szCs w:val="24"/>
        </w:rPr>
      </w:pPr>
      <w:r w:rsidRPr="00255B1D">
        <w:rPr>
          <w:rFonts w:ascii="Arial" w:hAnsi="Arial" w:cs="Arial"/>
          <w:b/>
          <w:sz w:val="24"/>
          <w:szCs w:val="24"/>
        </w:rPr>
        <w:t>FoodTrip Search Engine</w:t>
      </w:r>
    </w:p>
    <w:p w:rsidR="00E028B6" w:rsidRDefault="00E028B6" w:rsidP="00E028B6">
      <w:pPr>
        <w:pStyle w:val="Subtitle"/>
        <w:jc w:val="center"/>
        <w:rPr>
          <w:rFonts w:ascii="Times New Roman" w:hAnsi="Times New Roman" w:cs="Times New Roman"/>
          <w:b/>
          <w:i w:val="0"/>
          <w:color w:val="auto"/>
        </w:rPr>
      </w:pPr>
    </w:p>
    <w:p w:rsidR="00E028B6" w:rsidRDefault="00E028B6" w:rsidP="00E028B6"/>
    <w:p w:rsidR="00E028B6" w:rsidRDefault="00E028B6" w:rsidP="00E028B6"/>
    <w:p w:rsidR="00E028B6" w:rsidRDefault="00E028B6" w:rsidP="00E028B6"/>
    <w:p w:rsidR="00E028B6" w:rsidRPr="00255B1D" w:rsidRDefault="00E028B6" w:rsidP="00E028B6"/>
    <w:p w:rsidR="00E028B6" w:rsidRPr="00255B1D" w:rsidRDefault="00E028B6" w:rsidP="00E028B6">
      <w:pPr>
        <w:pStyle w:val="Subtitle"/>
        <w:jc w:val="center"/>
        <w:rPr>
          <w:rFonts w:ascii="Arial" w:hAnsi="Arial" w:cs="Arial"/>
          <w:b/>
          <w:i w:val="0"/>
          <w:color w:val="auto"/>
        </w:rPr>
      </w:pPr>
      <w:r w:rsidRPr="00255B1D">
        <w:rPr>
          <w:rFonts w:ascii="Arial" w:hAnsi="Arial" w:cs="Arial"/>
          <w:b/>
          <w:i w:val="0"/>
          <w:color w:val="auto"/>
        </w:rPr>
        <w:t>Project Members:</w:t>
      </w:r>
    </w:p>
    <w:p w:rsidR="00E028B6" w:rsidRPr="00255B1D" w:rsidRDefault="00E028B6" w:rsidP="00E028B6">
      <w:pPr>
        <w:jc w:val="center"/>
        <w:rPr>
          <w:rFonts w:ascii="Arial" w:hAnsi="Arial" w:cs="Arial"/>
          <w:sz w:val="24"/>
          <w:szCs w:val="24"/>
        </w:rPr>
      </w:pPr>
      <w:r w:rsidRPr="00255B1D">
        <w:rPr>
          <w:rFonts w:ascii="Arial" w:hAnsi="Arial" w:cs="Arial"/>
          <w:sz w:val="24"/>
          <w:szCs w:val="24"/>
        </w:rPr>
        <w:t>Tan, Jimmy</w:t>
      </w:r>
    </w:p>
    <w:p w:rsidR="00E028B6" w:rsidRPr="00255B1D" w:rsidRDefault="00E028B6" w:rsidP="00E028B6">
      <w:pPr>
        <w:jc w:val="center"/>
        <w:rPr>
          <w:rFonts w:ascii="Arial" w:hAnsi="Arial" w:cs="Arial"/>
          <w:sz w:val="24"/>
          <w:szCs w:val="24"/>
        </w:rPr>
      </w:pPr>
      <w:r w:rsidRPr="00255B1D">
        <w:rPr>
          <w:rFonts w:ascii="Arial" w:hAnsi="Arial" w:cs="Arial"/>
          <w:sz w:val="24"/>
          <w:szCs w:val="24"/>
        </w:rPr>
        <w:t>Zuñiga, Rouzandra</w:t>
      </w:r>
    </w:p>
    <w:p w:rsidR="00E028B6" w:rsidRPr="00255B1D" w:rsidRDefault="00E028B6" w:rsidP="00E028B6">
      <w:pPr>
        <w:jc w:val="center"/>
        <w:rPr>
          <w:rFonts w:ascii="Arial" w:hAnsi="Arial" w:cs="Arial"/>
          <w:sz w:val="24"/>
          <w:szCs w:val="24"/>
        </w:rPr>
      </w:pPr>
      <w:r w:rsidRPr="00255B1D">
        <w:rPr>
          <w:rFonts w:ascii="Arial" w:hAnsi="Arial" w:cs="Arial"/>
          <w:sz w:val="24"/>
          <w:szCs w:val="24"/>
        </w:rPr>
        <w:t>Marquez, Iñigo</w:t>
      </w:r>
    </w:p>
    <w:p w:rsidR="00E028B6" w:rsidRPr="00255B1D" w:rsidRDefault="00E028B6" w:rsidP="00E028B6">
      <w:pPr>
        <w:jc w:val="center"/>
        <w:rPr>
          <w:rFonts w:ascii="Arial" w:hAnsi="Arial" w:cs="Arial"/>
          <w:sz w:val="24"/>
          <w:szCs w:val="24"/>
        </w:rPr>
      </w:pPr>
      <w:r w:rsidRPr="00255B1D">
        <w:rPr>
          <w:rFonts w:ascii="Arial" w:hAnsi="Arial" w:cs="Arial"/>
          <w:sz w:val="24"/>
          <w:szCs w:val="24"/>
        </w:rPr>
        <w:t>Juarez, Jason</w:t>
      </w:r>
    </w:p>
    <w:p w:rsidR="00E028B6" w:rsidRPr="00255B1D" w:rsidRDefault="00E028B6" w:rsidP="00E028B6">
      <w:pPr>
        <w:pStyle w:val="Subtitle"/>
        <w:jc w:val="center"/>
        <w:rPr>
          <w:rFonts w:ascii="Arial" w:hAnsi="Arial" w:cs="Arial"/>
          <w:b/>
          <w:i w:val="0"/>
          <w:color w:val="auto"/>
        </w:rPr>
      </w:pPr>
      <w:r w:rsidRPr="00255B1D">
        <w:rPr>
          <w:rFonts w:ascii="Arial" w:hAnsi="Arial" w:cs="Arial"/>
          <w:b/>
          <w:i w:val="0"/>
          <w:color w:val="auto"/>
        </w:rPr>
        <w:t>Instructor Name:</w:t>
      </w:r>
    </w:p>
    <w:p w:rsidR="00E028B6" w:rsidRPr="00255B1D" w:rsidRDefault="00E028B6" w:rsidP="00E028B6">
      <w:pPr>
        <w:pStyle w:val="Subtitle"/>
        <w:jc w:val="center"/>
        <w:rPr>
          <w:rFonts w:ascii="Arial" w:hAnsi="Arial" w:cs="Arial"/>
          <w:i w:val="0"/>
          <w:color w:val="auto"/>
        </w:rPr>
      </w:pPr>
      <w:r w:rsidRPr="00255B1D">
        <w:rPr>
          <w:rFonts w:ascii="Arial" w:hAnsi="Arial" w:cs="Arial"/>
          <w:i w:val="0"/>
          <w:color w:val="auto"/>
        </w:rPr>
        <w:t>Mr. Manuel Sebastian Sanchez</w:t>
      </w:r>
    </w:p>
    <w:p w:rsidR="00E028B6" w:rsidRDefault="00E028B6" w:rsidP="00E028B6"/>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501896"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b/>
          <w:bCs/>
          <w:noProof/>
          <w:color w:val="222222"/>
          <w:kern w:val="36"/>
          <w:sz w:val="24"/>
          <w:szCs w:val="24"/>
        </w:rPr>
        <w:lastRenderedPageBreak/>
        <w:drawing>
          <wp:inline distT="0" distB="0" distL="0" distR="0">
            <wp:extent cx="3762375" cy="914400"/>
            <wp:effectExtent l="0" t="0" r="9525" b="0"/>
            <wp:docPr id="1" name="Picture 1" descr="C:\Users\iumarquez\Desktop\Foodtrip\food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umarquez\Desktop\Foodtrip\foodtri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2375" cy="914400"/>
                    </a:xfrm>
                    <a:prstGeom prst="rect">
                      <a:avLst/>
                    </a:prstGeom>
                    <a:noFill/>
                    <a:ln>
                      <a:noFill/>
                    </a:ln>
                  </pic:spPr>
                </pic:pic>
              </a:graphicData>
            </a:graphic>
          </wp:inline>
        </w:drawing>
      </w:r>
      <w:r w:rsidR="00FA2213" w:rsidRPr="00891B8C">
        <w:rPr>
          <w:rFonts w:ascii="Arial" w:eastAsia="Times New Roman" w:hAnsi="Arial" w:cs="Arial"/>
          <w:color w:val="222222"/>
          <w:sz w:val="24"/>
          <w:szCs w:val="24"/>
        </w:rPr>
        <w:t> </w:t>
      </w:r>
    </w:p>
    <w:p w:rsidR="00FA2213" w:rsidRPr="00891B8C" w:rsidRDefault="00FA2213" w:rsidP="00D26A21">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Project Documentation Submitted</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To the Faculty of School of</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Computer Science and Information Technology</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Of</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Asia Pacific College</w:t>
      </w:r>
    </w:p>
    <w:p w:rsidR="00FA2213" w:rsidRPr="00891B8C" w:rsidRDefault="00FA2213" w:rsidP="00D26A21">
      <w:pPr>
        <w:shd w:val="clear" w:color="auto" w:fill="FFFFFF"/>
        <w:spacing w:after="0" w:line="240" w:lineRule="auto"/>
        <w:rPr>
          <w:rFonts w:ascii="Arial" w:eastAsia="Times New Roman" w:hAnsi="Arial" w:cs="Arial"/>
          <w:color w:val="222222"/>
          <w:sz w:val="24"/>
          <w:szCs w:val="24"/>
        </w:rPr>
      </w:pP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In Partial Fulfillment of the Requirements for the subject</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Applied Projects 2 or Software Development</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D26A21" w:rsidRPr="00891B8C" w:rsidRDefault="00D26A21" w:rsidP="00D26A21">
      <w:pPr>
        <w:jc w:val="center"/>
        <w:rPr>
          <w:rFonts w:ascii="Arial" w:hAnsi="Arial" w:cs="Arial"/>
          <w:b/>
          <w:sz w:val="24"/>
          <w:szCs w:val="24"/>
        </w:rPr>
      </w:pPr>
      <w:r w:rsidRPr="00891B8C">
        <w:rPr>
          <w:rFonts w:ascii="Arial" w:hAnsi="Arial" w:cs="Arial"/>
          <w:b/>
          <w:sz w:val="24"/>
          <w:szCs w:val="24"/>
        </w:rPr>
        <w:t>Members</w:t>
      </w:r>
    </w:p>
    <w:p w:rsidR="00D26A21" w:rsidRPr="00891B8C" w:rsidRDefault="00D26A21" w:rsidP="00D26A21">
      <w:pPr>
        <w:jc w:val="center"/>
        <w:rPr>
          <w:rFonts w:ascii="Arial" w:hAnsi="Arial" w:cs="Arial"/>
          <w:sz w:val="24"/>
          <w:szCs w:val="24"/>
        </w:rPr>
      </w:pPr>
      <w:r w:rsidRPr="00891B8C">
        <w:rPr>
          <w:rFonts w:ascii="Arial" w:hAnsi="Arial" w:cs="Arial"/>
          <w:sz w:val="24"/>
          <w:szCs w:val="24"/>
        </w:rPr>
        <w:t>Jimmy Tan</w:t>
      </w:r>
    </w:p>
    <w:p w:rsidR="00D26A21" w:rsidRPr="00891B8C" w:rsidRDefault="00D26A21" w:rsidP="00D26A21">
      <w:pPr>
        <w:jc w:val="center"/>
        <w:rPr>
          <w:rFonts w:ascii="Arial" w:hAnsi="Arial" w:cs="Arial"/>
          <w:sz w:val="24"/>
          <w:szCs w:val="24"/>
        </w:rPr>
      </w:pPr>
      <w:r w:rsidRPr="00891B8C">
        <w:rPr>
          <w:rFonts w:ascii="Arial" w:hAnsi="Arial" w:cs="Arial"/>
          <w:sz w:val="24"/>
          <w:szCs w:val="24"/>
        </w:rPr>
        <w:t>Rouzandra Zuñiga</w:t>
      </w:r>
    </w:p>
    <w:p w:rsidR="00D26A21" w:rsidRPr="00891B8C" w:rsidRDefault="00D26A21" w:rsidP="00D26A21">
      <w:pPr>
        <w:jc w:val="center"/>
        <w:rPr>
          <w:rFonts w:ascii="Arial" w:hAnsi="Arial" w:cs="Arial"/>
          <w:sz w:val="24"/>
          <w:szCs w:val="24"/>
        </w:rPr>
      </w:pPr>
      <w:r w:rsidRPr="00891B8C">
        <w:rPr>
          <w:rFonts w:ascii="Arial" w:hAnsi="Arial" w:cs="Arial"/>
          <w:sz w:val="24"/>
          <w:szCs w:val="24"/>
        </w:rPr>
        <w:t>Iñigo Marquez</w:t>
      </w:r>
    </w:p>
    <w:p w:rsidR="00D26A21" w:rsidRPr="00891B8C" w:rsidRDefault="00D26A21" w:rsidP="00D26A21">
      <w:pPr>
        <w:jc w:val="center"/>
        <w:rPr>
          <w:rFonts w:ascii="Arial" w:hAnsi="Arial" w:cs="Arial"/>
          <w:sz w:val="24"/>
          <w:szCs w:val="24"/>
        </w:rPr>
      </w:pPr>
      <w:r w:rsidRPr="00891B8C">
        <w:rPr>
          <w:rFonts w:ascii="Arial" w:hAnsi="Arial" w:cs="Arial"/>
          <w:sz w:val="24"/>
          <w:szCs w:val="24"/>
        </w:rPr>
        <w:t>Jason Juarez</w:t>
      </w:r>
    </w:p>
    <w:p w:rsidR="00D26A21" w:rsidRPr="00891B8C" w:rsidRDefault="00D26A21" w:rsidP="00D26A21">
      <w:pPr>
        <w:rPr>
          <w:rFonts w:ascii="Arial" w:hAnsi="Arial" w:cs="Arial"/>
          <w:sz w:val="24"/>
          <w:szCs w:val="24"/>
        </w:rPr>
      </w:pPr>
    </w:p>
    <w:p w:rsidR="00D26A21" w:rsidRPr="00891B8C" w:rsidRDefault="00D26A21" w:rsidP="00D26A21">
      <w:pPr>
        <w:jc w:val="center"/>
        <w:rPr>
          <w:rFonts w:ascii="Arial" w:hAnsi="Arial" w:cs="Arial"/>
          <w:b/>
          <w:sz w:val="24"/>
          <w:szCs w:val="24"/>
        </w:rPr>
      </w:pPr>
      <w:r w:rsidRPr="00891B8C">
        <w:rPr>
          <w:rFonts w:ascii="Arial" w:hAnsi="Arial" w:cs="Arial"/>
          <w:b/>
          <w:sz w:val="24"/>
          <w:szCs w:val="24"/>
        </w:rPr>
        <w:t>Professor</w:t>
      </w:r>
    </w:p>
    <w:p w:rsidR="00D26A21" w:rsidRPr="00891B8C" w:rsidRDefault="00D26A21" w:rsidP="00D26A21">
      <w:pPr>
        <w:jc w:val="center"/>
        <w:rPr>
          <w:rFonts w:ascii="Arial" w:hAnsi="Arial" w:cs="Arial"/>
          <w:sz w:val="24"/>
          <w:szCs w:val="24"/>
        </w:rPr>
      </w:pPr>
      <w:r w:rsidRPr="00891B8C">
        <w:rPr>
          <w:rFonts w:ascii="Arial" w:hAnsi="Arial" w:cs="Arial"/>
          <w:sz w:val="24"/>
          <w:szCs w:val="24"/>
        </w:rPr>
        <w:t>Prof. Manuel Sebastian Sanchez</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right"/>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D41D12" w:rsidRDefault="00D41D12" w:rsidP="00FA2213">
      <w:pPr>
        <w:shd w:val="clear" w:color="auto" w:fill="FFFFFF"/>
        <w:spacing w:after="0" w:line="240" w:lineRule="auto"/>
        <w:jc w:val="center"/>
        <w:rPr>
          <w:rFonts w:ascii="Arial" w:eastAsia="Times New Roman" w:hAnsi="Arial" w:cs="Arial"/>
          <w:b/>
          <w:bCs/>
          <w:color w:val="000000"/>
          <w:sz w:val="24"/>
          <w:szCs w:val="24"/>
        </w:rPr>
      </w:pPr>
      <w:bookmarkStart w:id="0" w:name="m_-2141605104293795924__Toc91402054"/>
    </w:p>
    <w:p w:rsidR="00D41D12" w:rsidRDefault="00D41D12" w:rsidP="00FA2213">
      <w:pPr>
        <w:shd w:val="clear" w:color="auto" w:fill="FFFFFF"/>
        <w:spacing w:after="0" w:line="240" w:lineRule="auto"/>
        <w:jc w:val="center"/>
        <w:rPr>
          <w:rFonts w:ascii="Arial" w:eastAsia="Times New Roman" w:hAnsi="Arial" w:cs="Arial"/>
          <w:b/>
          <w:bCs/>
          <w:color w:val="000000"/>
          <w:sz w:val="24"/>
          <w:szCs w:val="24"/>
        </w:rPr>
      </w:pPr>
    </w:p>
    <w:p w:rsidR="00D41D12" w:rsidRDefault="00D41D12" w:rsidP="00FA2213">
      <w:pPr>
        <w:shd w:val="clear" w:color="auto" w:fill="FFFFFF"/>
        <w:spacing w:after="0" w:line="240" w:lineRule="auto"/>
        <w:jc w:val="center"/>
        <w:rPr>
          <w:rFonts w:ascii="Arial" w:eastAsia="Times New Roman" w:hAnsi="Arial" w:cs="Arial"/>
          <w:b/>
          <w:bCs/>
          <w:color w:val="000000"/>
          <w:sz w:val="24"/>
          <w:szCs w:val="24"/>
        </w:rPr>
      </w:pPr>
    </w:p>
    <w:p w:rsidR="00D41D12" w:rsidRDefault="00D41D12" w:rsidP="00FA2213">
      <w:pPr>
        <w:shd w:val="clear" w:color="auto" w:fill="FFFFFF"/>
        <w:spacing w:after="0" w:line="240" w:lineRule="auto"/>
        <w:jc w:val="center"/>
        <w:rPr>
          <w:rFonts w:ascii="Arial" w:eastAsia="Times New Roman" w:hAnsi="Arial" w:cs="Arial"/>
          <w:b/>
          <w:bCs/>
          <w:color w:val="000000"/>
          <w:sz w:val="24"/>
          <w:szCs w:val="24"/>
        </w:rPr>
      </w:pPr>
    </w:p>
    <w:p w:rsidR="009426CF" w:rsidRDefault="009426CF" w:rsidP="00FA2213">
      <w:pPr>
        <w:shd w:val="clear" w:color="auto" w:fill="FFFFFF"/>
        <w:spacing w:after="0" w:line="240" w:lineRule="auto"/>
        <w:jc w:val="center"/>
        <w:rPr>
          <w:rFonts w:ascii="Arial" w:eastAsia="Times New Roman" w:hAnsi="Arial" w:cs="Arial"/>
          <w:b/>
          <w:bCs/>
          <w:color w:val="000000"/>
          <w:sz w:val="24"/>
          <w:szCs w:val="24"/>
        </w:rPr>
      </w:pPr>
    </w:p>
    <w:p w:rsidR="009426CF" w:rsidRDefault="009426CF" w:rsidP="00FA2213">
      <w:pPr>
        <w:shd w:val="clear" w:color="auto" w:fill="FFFFFF"/>
        <w:spacing w:after="0" w:line="240" w:lineRule="auto"/>
        <w:jc w:val="center"/>
        <w:rPr>
          <w:rFonts w:ascii="Arial" w:eastAsia="Times New Roman" w:hAnsi="Arial" w:cs="Arial"/>
          <w:b/>
          <w:bCs/>
          <w:color w:val="000000"/>
          <w:sz w:val="24"/>
          <w:szCs w:val="24"/>
        </w:rPr>
      </w:pPr>
    </w:p>
    <w:bookmarkEnd w:id="0" w:displacedByCustomXml="next"/>
    <w:sdt>
      <w:sdtPr>
        <w:rPr>
          <w:rFonts w:asciiTheme="minorHAnsi" w:eastAsiaTheme="minorHAnsi" w:hAnsiTheme="minorHAnsi" w:cstheme="minorBidi"/>
          <w:b w:val="0"/>
          <w:sz w:val="22"/>
          <w:szCs w:val="22"/>
          <w:lang w:eastAsia="en-US"/>
        </w:rPr>
        <w:id w:val="42809150"/>
        <w:docPartObj>
          <w:docPartGallery w:val="Table of Contents"/>
          <w:docPartUnique/>
        </w:docPartObj>
      </w:sdtPr>
      <w:sdtEndPr>
        <w:rPr>
          <w:rFonts w:eastAsia="PMingLiU"/>
        </w:rPr>
      </w:sdtEndPr>
      <w:sdtContent>
        <w:p w:rsidR="005F2DAE" w:rsidRDefault="005F2DAE" w:rsidP="005F2DAE">
          <w:pPr>
            <w:pStyle w:val="TOCEntry"/>
            <w:rPr>
              <w:rFonts w:ascii="Arial" w:hAnsi="Arial" w:cs="Arial"/>
              <w:sz w:val="28"/>
            </w:rPr>
          </w:pPr>
          <w:r>
            <w:rPr>
              <w:rFonts w:ascii="Arial" w:hAnsi="Arial" w:cs="Arial"/>
            </w:rPr>
            <w:t>Table of Contents</w:t>
          </w:r>
        </w:p>
        <w:p w:rsidR="005F2DAE" w:rsidRPr="005F2DAE" w:rsidRDefault="005F2DAE" w:rsidP="005F2DAE">
          <w:pPr>
            <w:pStyle w:val="TOCHeading"/>
          </w:pPr>
          <w:r>
            <w:tab/>
          </w:r>
          <w:r>
            <w:tab/>
          </w:r>
          <w:r>
            <w:tab/>
          </w:r>
          <w:r>
            <w:tab/>
          </w:r>
          <w:r>
            <w:tab/>
          </w:r>
          <w:r>
            <w:tab/>
          </w:r>
          <w:r>
            <w:tab/>
          </w:r>
          <w:r>
            <w:tab/>
          </w:r>
          <w:r>
            <w:tab/>
          </w:r>
          <w:r>
            <w:tab/>
          </w:r>
          <w:r>
            <w:tab/>
            <w:t xml:space="preserve">       </w:t>
          </w:r>
          <w:r w:rsidRPr="005F2DAE">
            <w:rPr>
              <w:rFonts w:ascii="Arial" w:hAnsi="Arial" w:cs="Arial"/>
              <w:color w:val="auto"/>
              <w:sz w:val="22"/>
              <w:szCs w:val="22"/>
            </w:rPr>
            <w:t>Page No.</w:t>
          </w:r>
          <w:r>
            <w:rPr>
              <w:rFonts w:ascii="Arial" w:hAnsi="Arial" w:cs="Arial"/>
            </w:rPr>
            <w:tab/>
          </w:r>
          <w:r w:rsidRPr="00CD6628">
            <w:rPr>
              <w:rFonts w:ascii="Arial" w:hAnsi="Arial" w:cs="Arial"/>
            </w:rPr>
            <w:fldChar w:fldCharType="begin"/>
          </w:r>
          <w:r w:rsidRPr="00CD6628">
            <w:rPr>
              <w:rFonts w:ascii="Arial" w:hAnsi="Arial" w:cs="Arial"/>
            </w:rPr>
            <w:instrText xml:space="preserve"> TOC \o "1-3" \t "TOCentry,1" </w:instrText>
          </w:r>
          <w:r w:rsidRPr="00CD6628">
            <w:rPr>
              <w:rFonts w:ascii="Arial" w:hAnsi="Arial" w:cs="Arial"/>
            </w:rPr>
            <w:fldChar w:fldCharType="separate"/>
          </w:r>
        </w:p>
        <w:p w:rsidR="005F2DAE" w:rsidRPr="00CD6628" w:rsidRDefault="005F2DAE" w:rsidP="005F2DAE">
          <w:pPr>
            <w:pStyle w:val="NoSpacing"/>
            <w:jc w:val="both"/>
            <w:rPr>
              <w:rFonts w:ascii="Arial" w:hAnsi="Arial" w:cs="Arial"/>
            </w:rPr>
          </w:pPr>
          <w:r w:rsidRPr="00492B13">
            <w:rPr>
              <w:rFonts w:ascii="Arial" w:hAnsi="Arial" w:cs="Arial"/>
              <w:b/>
            </w:rPr>
            <w:t>I. Narrative</w:t>
          </w:r>
          <w:r w:rsidRPr="00CD6628">
            <w:rPr>
              <w:rFonts w:ascii="Arial" w:hAnsi="Arial" w:cs="Arial"/>
            </w:rPr>
            <w:t>……………………………………………………………………………..............</w:t>
          </w:r>
          <w:r>
            <w:rPr>
              <w:rFonts w:ascii="Arial" w:hAnsi="Arial" w:cs="Arial"/>
            </w:rPr>
            <w:t>.............</w:t>
          </w:r>
          <w:r w:rsidRPr="00CD6628">
            <w:rPr>
              <w:rFonts w:ascii="Arial" w:hAnsi="Arial" w:cs="Arial"/>
            </w:rPr>
            <w:t>.1</w:t>
          </w:r>
        </w:p>
        <w:p w:rsidR="005F2DAE" w:rsidRPr="00CD6628" w:rsidRDefault="005F2DAE" w:rsidP="005F2DAE">
          <w:pPr>
            <w:pStyle w:val="NoSpacing"/>
            <w:jc w:val="both"/>
            <w:rPr>
              <w:rFonts w:ascii="Arial" w:hAnsi="Arial" w:cs="Arial"/>
            </w:rPr>
          </w:pPr>
          <w:r w:rsidRPr="00492B13">
            <w:rPr>
              <w:rFonts w:ascii="Arial" w:hAnsi="Arial" w:cs="Arial"/>
              <w:b/>
            </w:rPr>
            <w:t>A. Executive Summary</w:t>
          </w:r>
          <w:r w:rsidRPr="00CD6628">
            <w:rPr>
              <w:rFonts w:ascii="Arial" w:hAnsi="Arial" w:cs="Arial"/>
            </w:rPr>
            <w:t>.……………………………………………………………………</w:t>
          </w:r>
          <w:r>
            <w:rPr>
              <w:rFonts w:ascii="Arial" w:hAnsi="Arial" w:cs="Arial"/>
            </w:rPr>
            <w:t>……...........1</w:t>
          </w:r>
          <w:r w:rsidRPr="00CD6628">
            <w:rPr>
              <w:rFonts w:ascii="Arial" w:hAnsi="Arial" w:cs="Arial"/>
            </w:rPr>
            <w:t xml:space="preserve"> </w:t>
          </w:r>
        </w:p>
        <w:p w:rsidR="005F2DAE" w:rsidRPr="00CD6628" w:rsidRDefault="005F2DAE" w:rsidP="005F2DAE">
          <w:pPr>
            <w:pStyle w:val="NoSpacing"/>
            <w:jc w:val="both"/>
            <w:rPr>
              <w:rFonts w:ascii="Arial" w:eastAsia="Arial" w:hAnsi="Arial" w:cs="Arial"/>
            </w:rPr>
          </w:pPr>
          <w:r w:rsidRPr="00492B13">
            <w:rPr>
              <w:rFonts w:ascii="Arial" w:hAnsi="Arial" w:cs="Arial"/>
              <w:b/>
            </w:rPr>
            <w:t>B. Introduction</w:t>
          </w:r>
          <w:r w:rsidRPr="00CD6628">
            <w:rPr>
              <w:rFonts w:ascii="Arial" w:hAnsi="Arial" w:cs="Arial"/>
            </w:rPr>
            <w:t>…...………………………………………………………………………………</w:t>
          </w:r>
          <w:r>
            <w:rPr>
              <w:rFonts w:ascii="Arial" w:hAnsi="Arial" w:cs="Arial"/>
            </w:rPr>
            <w:t>...........</w:t>
          </w:r>
          <w:r w:rsidRPr="00CD6628">
            <w:rPr>
              <w:rFonts w:ascii="Arial" w:hAnsi="Arial" w:cs="Arial"/>
            </w:rPr>
            <w:t>1</w:t>
          </w:r>
          <w:r w:rsidRPr="00CD6628">
            <w:rPr>
              <w:rFonts w:ascii="Arial" w:hAnsi="Arial" w:cs="Arial"/>
            </w:rPr>
            <w:fldChar w:fldCharType="begin"/>
          </w:r>
          <w:r w:rsidRPr="00CD6628">
            <w:rPr>
              <w:rFonts w:ascii="Arial" w:hAnsi="Arial" w:cs="Arial"/>
            </w:rPr>
            <w:instrText xml:space="preserve"> GOTOBUTTON _Toc481568201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Fonts w:ascii="Arial" w:eastAsia="Arial" w:hAnsi="Arial" w:cs="Arial"/>
            </w:rPr>
            <w:t xml:space="preserve">     </w:t>
          </w:r>
          <w:r w:rsidRPr="00CD6628">
            <w:rPr>
              <w:rFonts w:ascii="Arial" w:hAnsi="Arial" w:cs="Arial"/>
            </w:rPr>
            <w:t>1. Client Profile</w:t>
          </w:r>
          <w:r>
            <w:rPr>
              <w:rFonts w:ascii="Arial" w:hAnsi="Arial" w:cs="Arial"/>
            </w:rPr>
            <w:t>………………………………………………………………………………..............</w:t>
          </w:r>
          <w:r w:rsidRPr="00CD6628">
            <w:rPr>
              <w:rFonts w:ascii="Arial" w:hAnsi="Arial" w:cs="Arial"/>
            </w:rPr>
            <w:t>2</w:t>
          </w:r>
          <w:r w:rsidRPr="00CD6628">
            <w:rPr>
              <w:rFonts w:ascii="Arial" w:hAnsi="Arial" w:cs="Arial"/>
            </w:rPr>
            <w:fldChar w:fldCharType="begin"/>
          </w:r>
          <w:r w:rsidRPr="00CD6628">
            <w:rPr>
              <w:rFonts w:ascii="Arial" w:hAnsi="Arial" w:cs="Arial"/>
            </w:rPr>
            <w:instrText xml:space="preserve"> GOTOBUTTON _Toc481568202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Fonts w:ascii="Arial" w:eastAsia="Arial" w:hAnsi="Arial" w:cs="Arial"/>
            </w:rPr>
            <w:t xml:space="preserve">     </w:t>
          </w:r>
          <w:r w:rsidRPr="00CD6628">
            <w:rPr>
              <w:rFonts w:ascii="Arial" w:hAnsi="Arial" w:cs="Arial"/>
            </w:rPr>
            <w:t>2. Project Organization</w:t>
          </w:r>
          <w:r>
            <w:rPr>
              <w:rFonts w:ascii="Arial" w:hAnsi="Arial" w:cs="Arial"/>
            </w:rPr>
            <w:t>……………………………………………………………………................</w:t>
          </w:r>
          <w:r w:rsidRPr="00CD6628">
            <w:rPr>
              <w:rFonts w:ascii="Arial" w:hAnsi="Arial" w:cs="Arial"/>
            </w:rPr>
            <w:t>2</w:t>
          </w:r>
          <w:r w:rsidRPr="00CD6628">
            <w:rPr>
              <w:rFonts w:ascii="Arial" w:hAnsi="Arial" w:cs="Arial"/>
            </w:rPr>
            <w:fldChar w:fldCharType="begin"/>
          </w:r>
          <w:r w:rsidRPr="00CD6628">
            <w:rPr>
              <w:rFonts w:ascii="Arial" w:hAnsi="Arial" w:cs="Arial"/>
            </w:rPr>
            <w:instrText xml:space="preserve"> GOTOBUTTON _Toc481568203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Fonts w:ascii="Arial" w:eastAsia="Arial" w:hAnsi="Arial" w:cs="Arial"/>
            </w:rPr>
            <w:t xml:space="preserve">               </w:t>
          </w:r>
          <w:r w:rsidRPr="00CD6628">
            <w:rPr>
              <w:rFonts w:ascii="Arial" w:hAnsi="Arial" w:cs="Arial"/>
            </w:rPr>
            <w:t>a. Project Team</w:t>
          </w:r>
          <w:r>
            <w:rPr>
              <w:rFonts w:ascii="Arial" w:hAnsi="Arial" w:cs="Arial"/>
            </w:rPr>
            <w:t>…………………………………………………………………….....….........</w:t>
          </w:r>
          <w:r w:rsidRPr="00CD6628">
            <w:rPr>
              <w:rFonts w:ascii="Arial" w:hAnsi="Arial" w:cs="Arial"/>
            </w:rPr>
            <w:t>2</w:t>
          </w:r>
          <w:r w:rsidRPr="00CD6628">
            <w:rPr>
              <w:rFonts w:ascii="Arial" w:hAnsi="Arial" w:cs="Arial"/>
            </w:rPr>
            <w:fldChar w:fldCharType="begin"/>
          </w:r>
          <w:r w:rsidRPr="00CD6628">
            <w:rPr>
              <w:rFonts w:ascii="Arial" w:hAnsi="Arial" w:cs="Arial"/>
            </w:rPr>
            <w:instrText xml:space="preserve"> GOTOBUTTON _Toc481568204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Fonts w:ascii="Arial" w:eastAsia="Arial" w:hAnsi="Arial" w:cs="Arial"/>
            </w:rPr>
            <w:t xml:space="preserve">     </w:t>
          </w:r>
          <w:r w:rsidRPr="00CD6628">
            <w:rPr>
              <w:rFonts w:ascii="Arial" w:hAnsi="Arial" w:cs="Arial"/>
            </w:rPr>
            <w:t xml:space="preserve">          b. Project Professor</w:t>
          </w:r>
          <w:r>
            <w:rPr>
              <w:rFonts w:ascii="Arial" w:hAnsi="Arial" w:cs="Arial"/>
            </w:rPr>
            <w:t>…………………………………………………………………...............</w:t>
          </w:r>
          <w:r w:rsidRPr="00CD6628">
            <w:rPr>
              <w:rFonts w:ascii="Arial" w:hAnsi="Arial" w:cs="Arial"/>
            </w:rPr>
            <w:t>2</w:t>
          </w:r>
          <w:r w:rsidRPr="00CD6628">
            <w:rPr>
              <w:rFonts w:ascii="Arial" w:hAnsi="Arial" w:cs="Arial"/>
            </w:rPr>
            <w:fldChar w:fldCharType="begin"/>
          </w:r>
          <w:r w:rsidRPr="00CD6628">
            <w:rPr>
              <w:rFonts w:ascii="Arial" w:hAnsi="Arial" w:cs="Arial"/>
            </w:rPr>
            <w:instrText xml:space="preserve"> GOTOBUTTON _Toc481568205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Fonts w:ascii="Arial" w:eastAsia="Arial" w:hAnsi="Arial" w:cs="Arial"/>
            </w:rPr>
            <w:t xml:space="preserve">     </w:t>
          </w:r>
          <w:r w:rsidRPr="00CD6628">
            <w:rPr>
              <w:rFonts w:ascii="Arial" w:hAnsi="Arial" w:cs="Arial"/>
            </w:rPr>
            <w:t xml:space="preserve">          c. Project Adviser</w:t>
          </w:r>
          <w:r>
            <w:rPr>
              <w:rFonts w:ascii="Arial" w:hAnsi="Arial" w:cs="Arial"/>
            </w:rPr>
            <w:t>……………………………………………………………………...............</w:t>
          </w:r>
          <w:r w:rsidRPr="00CD6628">
            <w:rPr>
              <w:rFonts w:ascii="Arial" w:hAnsi="Arial" w:cs="Arial"/>
            </w:rPr>
            <w:t>2</w:t>
          </w:r>
          <w:r w:rsidRPr="00CD6628">
            <w:rPr>
              <w:rFonts w:ascii="Arial" w:hAnsi="Arial" w:cs="Arial"/>
            </w:rPr>
            <w:fldChar w:fldCharType="begin"/>
          </w:r>
          <w:r w:rsidRPr="00CD6628">
            <w:rPr>
              <w:rFonts w:ascii="Arial" w:hAnsi="Arial" w:cs="Arial"/>
            </w:rPr>
            <w:instrText xml:space="preserve"> GOTOBUTTON _Toc481568206  </w:instrText>
          </w:r>
          <w:r w:rsidRPr="00CD6628">
            <w:rPr>
              <w:rFonts w:ascii="Arial" w:hAnsi="Arial" w:cs="Arial"/>
            </w:rPr>
            <w:fldChar w:fldCharType="end"/>
          </w:r>
        </w:p>
        <w:p w:rsidR="005F2DAE" w:rsidRPr="00CD6628" w:rsidRDefault="005F2DAE" w:rsidP="005F2DAE">
          <w:pPr>
            <w:pStyle w:val="NoSpacing"/>
            <w:jc w:val="both"/>
            <w:rPr>
              <w:rStyle w:val="IndexLink"/>
              <w:rFonts w:ascii="Arial" w:eastAsia="Arial" w:hAnsi="Arial" w:cs="Arial"/>
            </w:rPr>
          </w:pPr>
          <w:r w:rsidRPr="00CD6628">
            <w:rPr>
              <w:rFonts w:ascii="Arial" w:eastAsia="Arial" w:hAnsi="Arial" w:cs="Arial"/>
            </w:rPr>
            <w:t xml:space="preserve">     </w:t>
          </w:r>
          <w:r w:rsidRPr="00CD6628">
            <w:rPr>
              <w:rFonts w:ascii="Arial" w:hAnsi="Arial" w:cs="Arial"/>
            </w:rPr>
            <w:t>3. Client’s Mission and Objectives</w:t>
          </w:r>
          <w:r>
            <w:rPr>
              <w:rFonts w:ascii="Arial" w:hAnsi="Arial" w:cs="Arial"/>
            </w:rPr>
            <w:t>…………………………………………………………..............</w:t>
          </w:r>
          <w:r w:rsidRPr="00CD6628">
            <w:rPr>
              <w:rFonts w:ascii="Arial" w:hAnsi="Arial" w:cs="Arial"/>
            </w:rPr>
            <w:t>3</w:t>
          </w:r>
          <w:r w:rsidRPr="00CD6628">
            <w:rPr>
              <w:rFonts w:ascii="Arial" w:hAnsi="Arial" w:cs="Arial"/>
            </w:rPr>
            <w:fldChar w:fldCharType="begin"/>
          </w:r>
          <w:r w:rsidRPr="00CD6628">
            <w:rPr>
              <w:rFonts w:ascii="Arial" w:hAnsi="Arial" w:cs="Arial"/>
            </w:rPr>
            <w:instrText xml:space="preserve"> GOTOBUTTON _Toc481568207  </w:instrText>
          </w:r>
          <w:r w:rsidRPr="00CD6628">
            <w:rPr>
              <w:rFonts w:ascii="Arial" w:hAnsi="Arial" w:cs="Arial"/>
            </w:rPr>
            <w:fldChar w:fldCharType="end"/>
          </w:r>
        </w:p>
        <w:p w:rsidR="005F2DAE" w:rsidRPr="00CD6628" w:rsidRDefault="005F2DAE" w:rsidP="005F2DAE">
          <w:pPr>
            <w:pStyle w:val="NoSpacing"/>
            <w:jc w:val="both"/>
            <w:rPr>
              <w:rFonts w:ascii="Arial" w:eastAsia="Arial" w:hAnsi="Arial" w:cs="Arial"/>
            </w:rPr>
          </w:pPr>
          <w:r w:rsidRPr="00CD6628">
            <w:rPr>
              <w:rStyle w:val="IndexLink"/>
              <w:rFonts w:ascii="Arial" w:eastAsia="Arial" w:hAnsi="Arial" w:cs="Arial"/>
            </w:rPr>
            <w:t xml:space="preserve">     </w:t>
          </w:r>
          <w:r w:rsidRPr="00CD6628">
            <w:rPr>
              <w:rStyle w:val="IndexLink"/>
              <w:rFonts w:ascii="Arial" w:hAnsi="Arial" w:cs="Arial"/>
            </w:rPr>
            <w:t>4.</w:t>
          </w:r>
          <w:r w:rsidRPr="00CD6628">
            <w:rPr>
              <w:rFonts w:ascii="Arial" w:hAnsi="Arial" w:cs="Arial"/>
            </w:rPr>
            <w:t xml:space="preserve"> </w:t>
          </w:r>
          <w:r w:rsidRPr="00CD6628">
            <w:rPr>
              <w:rStyle w:val="IndexLink"/>
              <w:rFonts w:ascii="Arial" w:hAnsi="Arial" w:cs="Arial"/>
            </w:rPr>
            <w:t>Project Objectives</w:t>
          </w:r>
          <w:r>
            <w:rPr>
              <w:rStyle w:val="IndexLink"/>
              <w:rFonts w:ascii="Arial" w:hAnsi="Arial" w:cs="Arial"/>
            </w:rPr>
            <w:t>……………………………………………………………………….....</w:t>
          </w:r>
          <w:r w:rsidRPr="007D1178">
            <w:rPr>
              <w:rStyle w:val="IndexLink"/>
              <w:rFonts w:ascii="Arial" w:hAnsi="Arial" w:cs="Arial"/>
            </w:rPr>
            <w:t>...</w:t>
          </w:r>
          <w:r>
            <w:rPr>
              <w:rStyle w:val="IndexLink"/>
              <w:rFonts w:ascii="Arial" w:hAnsi="Arial" w:cs="Arial"/>
            </w:rPr>
            <w:t>........</w:t>
          </w:r>
          <w:r w:rsidRPr="007D1178">
            <w:rPr>
              <w:rFonts w:ascii="Arial" w:hAnsi="Arial" w:cs="Arial"/>
            </w:rPr>
            <w:t>3</w:t>
          </w:r>
        </w:p>
        <w:p w:rsidR="005F2DAE" w:rsidRPr="00CD6628" w:rsidRDefault="005F2DAE" w:rsidP="005F2DAE">
          <w:pPr>
            <w:pStyle w:val="NoSpacing"/>
            <w:jc w:val="both"/>
            <w:rPr>
              <w:rFonts w:ascii="Arial" w:hAnsi="Arial" w:cs="Arial"/>
            </w:rPr>
          </w:pPr>
          <w:r w:rsidRPr="00CD6628">
            <w:rPr>
              <w:rFonts w:ascii="Arial" w:eastAsia="Arial" w:hAnsi="Arial" w:cs="Arial"/>
            </w:rPr>
            <w:t xml:space="preserve">     </w:t>
          </w:r>
          <w:r w:rsidRPr="00CD6628">
            <w:rPr>
              <w:rFonts w:ascii="Arial" w:hAnsi="Arial" w:cs="Arial"/>
            </w:rPr>
            <w:t>5. Purpose of the Project</w:t>
          </w:r>
          <w:r>
            <w:rPr>
              <w:rFonts w:ascii="Arial" w:hAnsi="Arial" w:cs="Arial"/>
            </w:rPr>
            <w:t>……..</w:t>
          </w:r>
          <w:r w:rsidRPr="00CD6628">
            <w:rPr>
              <w:rFonts w:ascii="Arial" w:hAnsi="Arial" w:cs="Arial"/>
            </w:rPr>
            <w:t>……………………………………………………………</w:t>
          </w:r>
          <w:r>
            <w:rPr>
              <w:rFonts w:ascii="Arial" w:hAnsi="Arial" w:cs="Arial"/>
            </w:rPr>
            <w:t>...............</w:t>
          </w:r>
          <w:r w:rsidR="00BA765C">
            <w:rPr>
              <w:rFonts w:ascii="Arial" w:hAnsi="Arial" w:cs="Arial"/>
            </w:rPr>
            <w:t>3</w:t>
          </w:r>
          <w:hyperlink w:anchor="__RefHeading___Toc18551419" w:history="1"/>
        </w:p>
        <w:p w:rsidR="005F2DAE" w:rsidRPr="00CD6628" w:rsidRDefault="005F2DAE" w:rsidP="005F2DAE">
          <w:pPr>
            <w:pStyle w:val="NoSpacing"/>
            <w:jc w:val="both"/>
            <w:rPr>
              <w:rFonts w:ascii="Arial" w:hAnsi="Arial" w:cs="Arial"/>
            </w:rPr>
          </w:pPr>
          <w:r>
            <w:rPr>
              <w:rFonts w:ascii="Arial" w:hAnsi="Arial" w:cs="Arial"/>
            </w:rPr>
            <w:t xml:space="preserve">     6. Rationale of the Project………….……..</w:t>
          </w:r>
          <w:r w:rsidRPr="00CD6628">
            <w:rPr>
              <w:rFonts w:ascii="Arial" w:hAnsi="Arial" w:cs="Arial"/>
            </w:rPr>
            <w:t>……………………………………………….</w:t>
          </w:r>
          <w:r>
            <w:rPr>
              <w:rFonts w:ascii="Arial" w:hAnsi="Arial" w:cs="Arial"/>
            </w:rPr>
            <w:t>...............</w:t>
          </w:r>
          <w:r w:rsidR="000919DF">
            <w:rPr>
              <w:rFonts w:ascii="Arial" w:hAnsi="Arial" w:cs="Arial"/>
            </w:rPr>
            <w:t>4</w:t>
          </w:r>
          <w:hyperlink w:anchor="__RefHeading___Toc18551419" w:history="1"/>
        </w:p>
        <w:p w:rsidR="005F2DAE" w:rsidRPr="00CD6628" w:rsidRDefault="005F2DAE" w:rsidP="005F2DAE">
          <w:pPr>
            <w:pStyle w:val="NoSpacing"/>
            <w:jc w:val="both"/>
            <w:rPr>
              <w:rFonts w:ascii="Arial" w:hAnsi="Arial" w:cs="Arial"/>
            </w:rPr>
          </w:pPr>
          <w:r w:rsidRPr="00CD6628">
            <w:rPr>
              <w:rFonts w:ascii="Arial" w:hAnsi="Arial" w:cs="Arial"/>
            </w:rPr>
            <w:t xml:space="preserve">         </w:t>
          </w:r>
          <w:r>
            <w:rPr>
              <w:rFonts w:ascii="Arial" w:hAnsi="Arial" w:cs="Arial"/>
            </w:rPr>
            <w:t xml:space="preserve">      </w:t>
          </w:r>
          <w:r w:rsidRPr="00CD6628">
            <w:rPr>
              <w:rFonts w:ascii="Arial" w:hAnsi="Arial" w:cs="Arial"/>
            </w:rPr>
            <w:t>a. The Current Process Flow</w:t>
          </w:r>
          <w:r>
            <w:rPr>
              <w:rFonts w:ascii="Arial" w:hAnsi="Arial" w:cs="Arial"/>
            </w:rPr>
            <w:t>…………………………………………………………............</w:t>
          </w:r>
          <w:r w:rsidR="000919DF">
            <w:rPr>
              <w:rFonts w:ascii="Arial" w:hAnsi="Arial" w:cs="Arial"/>
            </w:rPr>
            <w:t>4</w:t>
          </w:r>
          <w:hyperlink w:anchor="__RefHeading___Toc18551420" w:history="1"/>
        </w:p>
        <w:p w:rsidR="005F2DAE" w:rsidRPr="00CD6628" w:rsidRDefault="005F2DAE" w:rsidP="005F2DAE">
          <w:pPr>
            <w:pStyle w:val="NoSpacing"/>
            <w:jc w:val="both"/>
            <w:rPr>
              <w:rFonts w:ascii="Arial" w:hAnsi="Arial" w:cs="Arial"/>
            </w:rPr>
          </w:pPr>
          <w:r w:rsidRPr="00CD6628">
            <w:rPr>
              <w:rFonts w:ascii="Arial" w:hAnsi="Arial" w:cs="Arial"/>
            </w:rPr>
            <w:t xml:space="preserve">        </w:t>
          </w:r>
          <w:r>
            <w:rPr>
              <w:rFonts w:ascii="Arial" w:hAnsi="Arial" w:cs="Arial"/>
            </w:rPr>
            <w:t xml:space="preserve">      </w:t>
          </w:r>
          <w:r w:rsidRPr="00CD6628">
            <w:rPr>
              <w:rFonts w:ascii="Arial" w:hAnsi="Arial" w:cs="Arial"/>
            </w:rPr>
            <w:t xml:space="preserve"> b. User Information Needs</w:t>
          </w:r>
          <w:r>
            <w:rPr>
              <w:rFonts w:ascii="Arial" w:hAnsi="Arial" w:cs="Arial"/>
            </w:rPr>
            <w:t>………………………………………………………………........</w:t>
          </w:r>
          <w:r w:rsidR="000919DF">
            <w:rPr>
              <w:rFonts w:ascii="Arial" w:hAnsi="Arial" w:cs="Arial"/>
            </w:rPr>
            <w:t>5</w:t>
          </w:r>
          <w:hyperlink w:anchor="__RefHeading___Toc18551421" w:history="1"/>
        </w:p>
        <w:p w:rsidR="005F2DAE" w:rsidRPr="00CD6628" w:rsidRDefault="005F2DAE" w:rsidP="005F2DAE">
          <w:pPr>
            <w:pStyle w:val="NoSpacing"/>
            <w:jc w:val="both"/>
            <w:rPr>
              <w:rFonts w:ascii="Arial" w:hAnsi="Arial" w:cs="Arial"/>
            </w:rPr>
          </w:pPr>
          <w:r w:rsidRPr="00CD6628">
            <w:rPr>
              <w:rFonts w:ascii="Arial" w:hAnsi="Arial" w:cs="Arial"/>
              <w:b/>
            </w:rPr>
            <w:t>C. Systems Features and Functions</w:t>
          </w:r>
          <w:r>
            <w:rPr>
              <w:rFonts w:ascii="Arial" w:hAnsi="Arial" w:cs="Arial"/>
            </w:rPr>
            <w:t>…………………………………………………………...........</w:t>
          </w:r>
          <w:r w:rsidR="000919DF">
            <w:rPr>
              <w:rFonts w:ascii="Arial" w:hAnsi="Arial" w:cs="Arial"/>
            </w:rPr>
            <w:t>5</w:t>
          </w:r>
          <w:hyperlink w:anchor="__RefHeading___Toc18551422" w:history="1"/>
        </w:p>
        <w:p w:rsidR="005F2DAE" w:rsidRPr="00CD6628" w:rsidRDefault="005F2DAE" w:rsidP="005F2DAE">
          <w:pPr>
            <w:pStyle w:val="NoSpacing"/>
            <w:jc w:val="both"/>
            <w:rPr>
              <w:rFonts w:ascii="Arial" w:hAnsi="Arial" w:cs="Arial"/>
            </w:rPr>
          </w:pPr>
          <w:r w:rsidRPr="00CD6628">
            <w:rPr>
              <w:rFonts w:ascii="Arial" w:hAnsi="Arial" w:cs="Arial"/>
            </w:rPr>
            <w:t xml:space="preserve">     1. Software Environment</w:t>
          </w:r>
          <w:r>
            <w:rPr>
              <w:rFonts w:ascii="Arial" w:hAnsi="Arial" w:cs="Arial"/>
            </w:rPr>
            <w:t>………………………………………………………………….................</w:t>
          </w:r>
          <w:r w:rsidR="000919DF">
            <w:rPr>
              <w:rFonts w:ascii="Arial" w:hAnsi="Arial" w:cs="Arial"/>
            </w:rPr>
            <w:t>5</w:t>
          </w:r>
          <w:hyperlink w:anchor="__RefHeading___Toc18551423" w:history="1"/>
        </w:p>
        <w:p w:rsidR="005F2DAE" w:rsidRPr="00CD6628" w:rsidRDefault="005F2DAE" w:rsidP="005F2DAE">
          <w:pPr>
            <w:pStyle w:val="NoSpacing"/>
            <w:jc w:val="both"/>
            <w:rPr>
              <w:rFonts w:ascii="Arial" w:hAnsi="Arial" w:cs="Arial"/>
            </w:rPr>
          </w:pPr>
          <w:r w:rsidRPr="00CD6628">
            <w:rPr>
              <w:rFonts w:ascii="Arial" w:hAnsi="Arial" w:cs="Arial"/>
            </w:rPr>
            <w:t xml:space="preserve">        </w:t>
          </w:r>
          <w:r>
            <w:rPr>
              <w:rFonts w:ascii="Arial" w:hAnsi="Arial" w:cs="Arial"/>
            </w:rPr>
            <w:t xml:space="preserve">     </w:t>
          </w:r>
          <w:r w:rsidRPr="00CD6628">
            <w:rPr>
              <w:rFonts w:ascii="Arial" w:hAnsi="Arial" w:cs="Arial"/>
            </w:rPr>
            <w:t xml:space="preserve"> a. Programming Languages</w:t>
          </w:r>
          <w:r>
            <w:rPr>
              <w:rFonts w:ascii="Arial" w:hAnsi="Arial" w:cs="Arial"/>
            </w:rPr>
            <w:t>…………….</w:t>
          </w:r>
          <w:r w:rsidRPr="00CD6628">
            <w:rPr>
              <w:rFonts w:ascii="Arial" w:hAnsi="Arial" w:cs="Arial"/>
            </w:rPr>
            <w:t>………………………………………………</w:t>
          </w:r>
          <w:r>
            <w:rPr>
              <w:rFonts w:ascii="Arial" w:hAnsi="Arial" w:cs="Arial"/>
            </w:rPr>
            <w:t>.........</w:t>
          </w:r>
          <w:r w:rsidR="000919DF">
            <w:rPr>
              <w:rFonts w:ascii="Arial" w:hAnsi="Arial" w:cs="Arial"/>
            </w:rPr>
            <w:t>5</w:t>
          </w:r>
          <w:hyperlink w:anchor="__RefHeading___Toc18551424" w:history="1"/>
        </w:p>
        <w:p w:rsidR="005F2DAE" w:rsidRPr="00CD6628" w:rsidRDefault="005F2DAE" w:rsidP="005F2DAE">
          <w:pPr>
            <w:pStyle w:val="NoSpacing"/>
            <w:jc w:val="both"/>
            <w:rPr>
              <w:rFonts w:ascii="Arial" w:hAnsi="Arial" w:cs="Arial"/>
            </w:rPr>
          </w:pPr>
          <w:r w:rsidRPr="00CD6628">
            <w:rPr>
              <w:rFonts w:ascii="Arial" w:hAnsi="Arial" w:cs="Arial"/>
            </w:rPr>
            <w:t xml:space="preserve">        </w:t>
          </w:r>
          <w:r>
            <w:rPr>
              <w:rFonts w:ascii="Arial" w:hAnsi="Arial" w:cs="Arial"/>
            </w:rPr>
            <w:t xml:space="preserve">      b.Specific</w:t>
          </w:r>
          <w:r w:rsidR="000919DF">
            <w:rPr>
              <w:rFonts w:ascii="Arial" w:hAnsi="Arial" w:cs="Arial"/>
            </w:rPr>
            <w:t xml:space="preserve"> </w:t>
          </w:r>
          <w:r w:rsidRPr="00CD6628">
            <w:rPr>
              <w:rFonts w:ascii="Arial" w:hAnsi="Arial" w:cs="Arial"/>
            </w:rPr>
            <w:t>Software</w:t>
          </w:r>
          <w:r>
            <w:rPr>
              <w:rFonts w:ascii="Arial" w:hAnsi="Arial" w:cs="Arial"/>
            </w:rPr>
            <w:t>……………………………………………………………………............</w:t>
          </w:r>
          <w:r w:rsidR="000919DF" w:rsidRPr="000919DF">
            <w:rPr>
              <w:rFonts w:ascii="Arial" w:hAnsi="Arial" w:cs="Arial"/>
            </w:rPr>
            <w:t>5</w:t>
          </w:r>
          <w:r w:rsidR="000919DF" w:rsidRPr="000919DF">
            <w:rPr>
              <w:b/>
            </w:rPr>
            <w:t xml:space="preserve"> </w:t>
          </w:r>
          <w:r w:rsidRPr="00CD6628">
            <w:rPr>
              <w:rFonts w:ascii="Arial" w:hAnsi="Arial" w:cs="Arial"/>
            </w:rPr>
            <w:t>c. Operating System</w:t>
          </w:r>
          <w:r>
            <w:rPr>
              <w:rFonts w:ascii="Arial" w:hAnsi="Arial" w:cs="Arial"/>
            </w:rPr>
            <w:t>……………………………………………………………...</w:t>
          </w:r>
          <w:r w:rsidRPr="00CD6628">
            <w:rPr>
              <w:rFonts w:ascii="Arial" w:hAnsi="Arial" w:cs="Arial"/>
            </w:rPr>
            <w:t>…</w:t>
          </w:r>
          <w:r>
            <w:rPr>
              <w:rFonts w:ascii="Arial" w:hAnsi="Arial" w:cs="Arial"/>
            </w:rPr>
            <w:t>............................</w:t>
          </w:r>
          <w:r w:rsidRPr="00CD6628">
            <w:rPr>
              <w:rFonts w:ascii="Arial" w:hAnsi="Arial" w:cs="Arial"/>
            </w:rPr>
            <w:t>.</w:t>
          </w:r>
          <w:r w:rsidR="000919DF">
            <w:rPr>
              <w:rFonts w:ascii="Arial" w:hAnsi="Arial" w:cs="Arial"/>
            </w:rPr>
            <w:t>5</w:t>
          </w:r>
          <w:hyperlink w:anchor="__RefHeading___Toc18551426" w:history="1"/>
        </w:p>
        <w:p w:rsidR="005F2DAE" w:rsidRPr="00CD6628" w:rsidRDefault="005F2DAE" w:rsidP="005F2DAE">
          <w:pPr>
            <w:pStyle w:val="NoSpacing"/>
            <w:jc w:val="both"/>
            <w:rPr>
              <w:rFonts w:ascii="Arial" w:hAnsi="Arial" w:cs="Arial"/>
            </w:rPr>
          </w:pPr>
          <w:r w:rsidRPr="00CD6628">
            <w:rPr>
              <w:rFonts w:ascii="Arial" w:hAnsi="Arial" w:cs="Arial"/>
            </w:rPr>
            <w:t xml:space="preserve">              d. Other Software</w:t>
          </w:r>
          <w:r>
            <w:rPr>
              <w:rFonts w:ascii="Arial" w:hAnsi="Arial" w:cs="Arial"/>
            </w:rPr>
            <w:t>……………………………………………………………………...............</w:t>
          </w:r>
          <w:r w:rsidR="000919DF">
            <w:rPr>
              <w:rFonts w:ascii="Arial" w:hAnsi="Arial" w:cs="Arial"/>
            </w:rPr>
            <w:t>5</w:t>
          </w:r>
          <w:hyperlink w:anchor="__RefHeading___Toc18551427" w:history="1"/>
        </w:p>
        <w:p w:rsidR="005F2DAE" w:rsidRPr="00CD6628" w:rsidRDefault="005F2DAE" w:rsidP="005F2DAE">
          <w:pPr>
            <w:pStyle w:val="NoSpacing"/>
            <w:jc w:val="both"/>
            <w:rPr>
              <w:rFonts w:ascii="Arial" w:hAnsi="Arial" w:cs="Arial"/>
            </w:rPr>
          </w:pPr>
          <w:r w:rsidRPr="00CD6628">
            <w:rPr>
              <w:rFonts w:ascii="Arial" w:hAnsi="Arial" w:cs="Arial"/>
            </w:rPr>
            <w:t>2. Hardware Environment</w:t>
          </w:r>
          <w:r>
            <w:rPr>
              <w:rFonts w:ascii="Arial" w:hAnsi="Arial" w:cs="Arial"/>
            </w:rPr>
            <w:t>………………………………………………………………..</w:t>
          </w:r>
          <w:r w:rsidRPr="00CD6628">
            <w:rPr>
              <w:rFonts w:ascii="Arial" w:hAnsi="Arial" w:cs="Arial"/>
            </w:rPr>
            <w:tab/>
          </w:r>
          <w:r>
            <w:rPr>
              <w:rFonts w:ascii="Arial" w:hAnsi="Arial" w:cs="Arial"/>
            </w:rPr>
            <w:t>……..............</w:t>
          </w:r>
          <w:r w:rsidR="004C6FDF">
            <w:rPr>
              <w:rFonts w:ascii="Arial" w:hAnsi="Arial" w:cs="Arial"/>
            </w:rPr>
            <w:t>6</w:t>
          </w:r>
          <w:hyperlink w:anchor="__RefHeading___Toc18551428" w:history="1"/>
        </w:p>
        <w:p w:rsidR="005F2DAE" w:rsidRPr="00CD6628" w:rsidRDefault="005F2DAE" w:rsidP="005F2DAE">
          <w:pPr>
            <w:pStyle w:val="NoSpacing"/>
            <w:jc w:val="both"/>
            <w:rPr>
              <w:rFonts w:ascii="Arial" w:hAnsi="Arial" w:cs="Arial"/>
            </w:rPr>
          </w:pPr>
          <w:r w:rsidRPr="00CD6628">
            <w:rPr>
              <w:rFonts w:ascii="Arial" w:hAnsi="Arial" w:cs="Arial"/>
            </w:rPr>
            <w:t>3. Networking and Security</w:t>
          </w:r>
          <w:r>
            <w:rPr>
              <w:rFonts w:ascii="Arial" w:hAnsi="Arial" w:cs="Arial"/>
            </w:rPr>
            <w:t>……………………………………………………………………..............</w:t>
          </w:r>
          <w:r w:rsidR="004C6FDF">
            <w:rPr>
              <w:rFonts w:ascii="Arial" w:hAnsi="Arial" w:cs="Arial"/>
            </w:rPr>
            <w:t>6</w:t>
          </w:r>
          <w:hyperlink w:anchor="__RefHeading___Toc18551429" w:history="1"/>
        </w:p>
        <w:p w:rsidR="005F2DAE" w:rsidRPr="00CD6628" w:rsidRDefault="005F2DAE" w:rsidP="005F2DAE">
          <w:pPr>
            <w:pStyle w:val="NoSpacing"/>
            <w:jc w:val="both"/>
            <w:rPr>
              <w:rFonts w:ascii="Arial" w:hAnsi="Arial" w:cs="Arial"/>
            </w:rPr>
          </w:pPr>
          <w:r w:rsidRPr="00CD6628">
            <w:rPr>
              <w:rFonts w:ascii="Arial" w:hAnsi="Arial" w:cs="Arial"/>
            </w:rPr>
            <w:t xml:space="preserve">              a. Security……………………………………………………………………...</w:t>
          </w:r>
          <w:r>
            <w:rPr>
              <w:rFonts w:ascii="Arial" w:hAnsi="Arial" w:cs="Arial"/>
            </w:rPr>
            <w:t>.........</w:t>
          </w:r>
          <w:r w:rsidRPr="00CD6628">
            <w:rPr>
              <w:rFonts w:ascii="Arial" w:hAnsi="Arial" w:cs="Arial"/>
            </w:rPr>
            <w:t>.</w:t>
          </w:r>
          <w:r>
            <w:rPr>
              <w:rFonts w:ascii="Arial" w:hAnsi="Arial" w:cs="Arial"/>
            </w:rPr>
            <w:t>.............</w:t>
          </w:r>
          <w:r w:rsidR="004C6FDF">
            <w:rPr>
              <w:rFonts w:ascii="Arial" w:hAnsi="Arial" w:cs="Arial"/>
            </w:rPr>
            <w:t>6</w:t>
          </w:r>
          <w:hyperlink w:anchor="__RefHeading___Toc18551430" w:history="1"/>
        </w:p>
        <w:p w:rsidR="005F2DAE" w:rsidRPr="00CD6628" w:rsidRDefault="005F2DAE" w:rsidP="005F2DAE">
          <w:pPr>
            <w:pStyle w:val="NoSpacing"/>
            <w:jc w:val="both"/>
            <w:rPr>
              <w:rFonts w:ascii="Arial" w:hAnsi="Arial" w:cs="Arial"/>
            </w:rPr>
          </w:pPr>
          <w:r w:rsidRPr="00CD6628">
            <w:rPr>
              <w:rFonts w:ascii="Arial" w:hAnsi="Arial" w:cs="Arial"/>
            </w:rPr>
            <w:t xml:space="preserve">              b. Server</w:t>
          </w:r>
          <w:r>
            <w:rPr>
              <w:rFonts w:ascii="Arial" w:hAnsi="Arial" w:cs="Arial"/>
            </w:rPr>
            <w:t>………………………………………………………………………………..............</w:t>
          </w:r>
          <w:r w:rsidR="004C6FDF">
            <w:rPr>
              <w:rFonts w:ascii="Arial" w:hAnsi="Arial" w:cs="Arial"/>
            </w:rPr>
            <w:t>6</w:t>
          </w:r>
          <w:hyperlink w:anchor="__RefHeading___Toc18551431" w:history="1"/>
        </w:p>
        <w:p w:rsidR="005F2DAE" w:rsidRPr="00CD6628" w:rsidRDefault="005F2DAE" w:rsidP="005F2DAE">
          <w:pPr>
            <w:pStyle w:val="NoSpacing"/>
            <w:jc w:val="both"/>
            <w:rPr>
              <w:rFonts w:ascii="Arial" w:hAnsi="Arial" w:cs="Arial"/>
            </w:rPr>
          </w:pPr>
          <w:r w:rsidRPr="00492B13">
            <w:rPr>
              <w:rFonts w:ascii="Arial" w:hAnsi="Arial" w:cs="Arial"/>
              <w:b/>
            </w:rPr>
            <w:t>II.  Application System Modules</w:t>
          </w:r>
          <w:r>
            <w:rPr>
              <w:rFonts w:ascii="Arial" w:hAnsi="Arial" w:cs="Arial"/>
            </w:rPr>
            <w:t>………………………………………………………………..........</w:t>
          </w:r>
          <w:r w:rsidR="004C6FDF">
            <w:rPr>
              <w:rFonts w:ascii="Arial" w:hAnsi="Arial" w:cs="Arial"/>
            </w:rPr>
            <w:t>7</w:t>
          </w:r>
          <w:hyperlink w:anchor="__RefHeading___Toc18551432" w:history="1"/>
        </w:p>
        <w:p w:rsidR="005F2DAE" w:rsidRPr="00CD6628" w:rsidRDefault="005F2DAE" w:rsidP="005F2DAE">
          <w:pPr>
            <w:pStyle w:val="NoSpacing"/>
            <w:jc w:val="both"/>
            <w:rPr>
              <w:rFonts w:ascii="Arial" w:hAnsi="Arial" w:cs="Arial"/>
            </w:rPr>
          </w:pPr>
          <w:r w:rsidRPr="00492B13">
            <w:rPr>
              <w:rFonts w:ascii="Arial" w:hAnsi="Arial" w:cs="Arial"/>
              <w:b/>
            </w:rPr>
            <w:t>A. Data Flow Diagrams</w:t>
          </w:r>
          <w:r>
            <w:rPr>
              <w:rFonts w:ascii="Arial" w:hAnsi="Arial" w:cs="Arial"/>
            </w:rPr>
            <w:t>…………………………………………………………………………</w:t>
          </w:r>
          <w:r w:rsidR="004C6FDF">
            <w:rPr>
              <w:rFonts w:ascii="Arial" w:hAnsi="Arial" w:cs="Arial"/>
            </w:rPr>
            <w:t>........</w:t>
          </w:r>
          <w:r>
            <w:rPr>
              <w:rFonts w:ascii="Arial" w:hAnsi="Arial" w:cs="Arial"/>
            </w:rPr>
            <w:t>..</w:t>
          </w:r>
          <w:r w:rsidR="004C6FDF">
            <w:rPr>
              <w:rFonts w:ascii="Arial" w:hAnsi="Arial" w:cs="Arial"/>
            </w:rPr>
            <w:t>11</w:t>
          </w:r>
          <w:hyperlink w:anchor="__RefHeading___Toc18551433" w:history="1"/>
        </w:p>
        <w:p w:rsidR="005F2DAE" w:rsidRPr="00CD6628" w:rsidRDefault="005F2DAE" w:rsidP="005F2DAE">
          <w:pPr>
            <w:pStyle w:val="NoSpacing"/>
            <w:jc w:val="both"/>
            <w:rPr>
              <w:rStyle w:val="IndexLink"/>
              <w:rFonts w:ascii="Arial" w:hAnsi="Arial" w:cs="Arial"/>
            </w:rPr>
          </w:pPr>
          <w:r>
            <w:rPr>
              <w:rFonts w:ascii="Arial" w:hAnsi="Arial" w:cs="Arial"/>
            </w:rPr>
            <w:t xml:space="preserve">    </w:t>
          </w:r>
          <w:r w:rsidRPr="00CD6628">
            <w:rPr>
              <w:rFonts w:ascii="Arial" w:hAnsi="Arial" w:cs="Arial"/>
            </w:rPr>
            <w:t>1. Context Level Data Flow Diagram</w:t>
          </w:r>
          <w:r>
            <w:rPr>
              <w:rFonts w:ascii="Arial" w:hAnsi="Arial" w:cs="Arial"/>
            </w:rPr>
            <w:t>……………………………………………………….</w:t>
          </w:r>
          <w:r w:rsidR="003B69A4">
            <w:rPr>
              <w:rFonts w:ascii="Arial" w:hAnsi="Arial" w:cs="Arial"/>
            </w:rPr>
            <w:t>...........11</w:t>
          </w:r>
          <w:hyperlink w:anchor="__RefHeading___Toc18551434" w:history="1"/>
        </w:p>
        <w:p w:rsidR="005F2DAE" w:rsidRPr="00CD6628" w:rsidRDefault="005F2DAE" w:rsidP="005F2DAE">
          <w:pPr>
            <w:pStyle w:val="NoSpacing"/>
            <w:jc w:val="both"/>
            <w:rPr>
              <w:rStyle w:val="IndexLink"/>
              <w:rFonts w:ascii="Arial" w:hAnsi="Arial" w:cs="Arial"/>
            </w:rPr>
          </w:pPr>
          <w:r>
            <w:rPr>
              <w:rStyle w:val="IndexLink"/>
              <w:rFonts w:ascii="Arial" w:hAnsi="Arial" w:cs="Arial"/>
            </w:rPr>
            <w:t xml:space="preserve">    </w:t>
          </w:r>
          <w:r w:rsidRPr="00CD6628">
            <w:rPr>
              <w:rStyle w:val="IndexLink"/>
              <w:rFonts w:ascii="Arial" w:hAnsi="Arial" w:cs="Arial"/>
            </w:rPr>
            <w:t xml:space="preserve">2. </w:t>
          </w:r>
          <w:r>
            <w:rPr>
              <w:rStyle w:val="IndexLink"/>
              <w:rFonts w:ascii="Arial" w:hAnsi="Arial" w:cs="Arial"/>
            </w:rPr>
            <w:t>Level 0 Data Flow Diagram……..</w:t>
          </w:r>
          <w:r w:rsidRPr="00CD6628">
            <w:rPr>
              <w:rStyle w:val="IndexLink"/>
              <w:rFonts w:ascii="Arial" w:hAnsi="Arial" w:cs="Arial"/>
            </w:rPr>
            <w:t>………………………………………………………</w:t>
          </w:r>
          <w:r w:rsidR="003B69A4">
            <w:rPr>
              <w:rStyle w:val="IndexLink"/>
              <w:rFonts w:ascii="Arial" w:hAnsi="Arial" w:cs="Arial"/>
            </w:rPr>
            <w:t>.............12</w:t>
          </w:r>
        </w:p>
        <w:p w:rsidR="005F2DAE" w:rsidRPr="00CD6628" w:rsidRDefault="005F2DAE" w:rsidP="005F2DAE">
          <w:pPr>
            <w:pStyle w:val="NoSpacing"/>
            <w:jc w:val="both"/>
            <w:rPr>
              <w:rStyle w:val="IndexLink"/>
              <w:rFonts w:ascii="Arial" w:hAnsi="Arial" w:cs="Arial"/>
            </w:rPr>
          </w:pPr>
          <w:r w:rsidRPr="00492B13">
            <w:rPr>
              <w:rStyle w:val="IndexLink"/>
              <w:rFonts w:ascii="Arial" w:hAnsi="Arial" w:cs="Arial"/>
              <w:b/>
            </w:rPr>
            <w:t>B. UML Diagrams</w:t>
          </w:r>
          <w:r w:rsidRPr="00CD6628">
            <w:rPr>
              <w:rStyle w:val="IndexLink"/>
              <w:rFonts w:ascii="Arial" w:hAnsi="Arial" w:cs="Arial"/>
            </w:rPr>
            <w:t xml:space="preserve"> ………………………………………………………….</w:t>
          </w:r>
          <w:r w:rsidR="003B69A4">
            <w:rPr>
              <w:rStyle w:val="IndexLink"/>
              <w:rFonts w:ascii="Arial" w:hAnsi="Arial" w:cs="Arial"/>
            </w:rPr>
            <w:t>......................................13</w:t>
          </w:r>
        </w:p>
        <w:p w:rsidR="005F2DAE" w:rsidRPr="00CD6628" w:rsidRDefault="005F2DAE" w:rsidP="005F2DAE">
          <w:pPr>
            <w:pStyle w:val="NoSpacing"/>
            <w:jc w:val="both"/>
            <w:rPr>
              <w:rFonts w:ascii="Arial" w:hAnsi="Arial" w:cs="Arial"/>
            </w:rPr>
          </w:pPr>
          <w:r w:rsidRPr="00492B13">
            <w:rPr>
              <w:rStyle w:val="IndexLink"/>
              <w:rFonts w:ascii="Arial" w:hAnsi="Arial" w:cs="Arial"/>
              <w:b/>
            </w:rPr>
            <w:t>C. Entity – Relationship Diagram</w:t>
          </w:r>
          <w:r w:rsidRPr="00CD6628">
            <w:rPr>
              <w:rStyle w:val="IndexLink"/>
              <w:rFonts w:ascii="Arial" w:hAnsi="Arial" w:cs="Arial"/>
            </w:rPr>
            <w:t>…………………………………………………</w:t>
          </w:r>
          <w:r w:rsidR="003B69A4">
            <w:rPr>
              <w:rStyle w:val="IndexLink"/>
              <w:rFonts w:ascii="Arial" w:hAnsi="Arial" w:cs="Arial"/>
            </w:rPr>
            <w:t>.......................</w:t>
          </w:r>
          <w:r w:rsidRPr="00CD6628">
            <w:rPr>
              <w:rStyle w:val="IndexLink"/>
              <w:rFonts w:ascii="Arial" w:hAnsi="Arial" w:cs="Arial"/>
            </w:rPr>
            <w:t>..</w:t>
          </w:r>
          <w:r w:rsidRPr="00CD6628">
            <w:rPr>
              <w:rFonts w:ascii="Arial" w:hAnsi="Arial" w:cs="Arial"/>
            </w:rPr>
            <w:fldChar w:fldCharType="end"/>
          </w:r>
          <w:r w:rsidR="003B69A4">
            <w:rPr>
              <w:rFonts w:ascii="Arial" w:hAnsi="Arial" w:cs="Arial"/>
            </w:rPr>
            <w:t>19</w:t>
          </w:r>
        </w:p>
        <w:p w:rsidR="005F2DAE" w:rsidRPr="00CD6628" w:rsidRDefault="005F2DAE" w:rsidP="005F2DAE">
          <w:pPr>
            <w:pStyle w:val="NoSpacing"/>
            <w:jc w:val="both"/>
            <w:rPr>
              <w:rFonts w:ascii="Arial" w:hAnsi="Arial" w:cs="Arial"/>
            </w:rPr>
          </w:pPr>
          <w:r w:rsidRPr="00492B13">
            <w:rPr>
              <w:rFonts w:ascii="Arial" w:hAnsi="Arial" w:cs="Arial"/>
              <w:b/>
            </w:rPr>
            <w:t>D. Data Dictionary</w:t>
          </w:r>
          <w:r w:rsidRPr="00CD6628">
            <w:rPr>
              <w:rFonts w:ascii="Arial" w:hAnsi="Arial" w:cs="Arial"/>
            </w:rPr>
            <w:t>……………………………………………………………………</w:t>
          </w:r>
          <w:r w:rsidR="003B69A4">
            <w:rPr>
              <w:rFonts w:ascii="Arial" w:hAnsi="Arial" w:cs="Arial"/>
            </w:rPr>
            <w:t>..........</w:t>
          </w:r>
          <w:r w:rsidRPr="00CD6628">
            <w:rPr>
              <w:rFonts w:ascii="Arial" w:hAnsi="Arial" w:cs="Arial"/>
            </w:rPr>
            <w:t>…………</w:t>
          </w:r>
          <w:r w:rsidR="003B69A4">
            <w:rPr>
              <w:rFonts w:ascii="Arial" w:hAnsi="Arial" w:cs="Arial"/>
            </w:rPr>
            <w:t>20</w:t>
          </w:r>
        </w:p>
        <w:p w:rsidR="005F2DAE" w:rsidRPr="00CD6628" w:rsidRDefault="005F2DAE" w:rsidP="005F2DAE">
          <w:pPr>
            <w:pStyle w:val="NoSpacing"/>
            <w:jc w:val="both"/>
            <w:rPr>
              <w:rFonts w:ascii="Arial" w:hAnsi="Arial" w:cs="Arial"/>
            </w:rPr>
          </w:pPr>
          <w:r w:rsidRPr="00492B13">
            <w:rPr>
              <w:rFonts w:ascii="Arial" w:hAnsi="Arial" w:cs="Arial"/>
              <w:b/>
            </w:rPr>
            <w:t>E. Screenshots</w:t>
          </w:r>
          <w:r w:rsidRPr="00CD6628">
            <w:rPr>
              <w:rFonts w:ascii="Arial" w:hAnsi="Arial" w:cs="Arial"/>
            </w:rPr>
            <w:t>……………………………………………………………………………</w:t>
          </w:r>
          <w:r w:rsidR="00E756EA">
            <w:rPr>
              <w:rFonts w:ascii="Arial" w:hAnsi="Arial" w:cs="Arial"/>
            </w:rPr>
            <w:t>..............</w:t>
          </w:r>
          <w:r w:rsidRPr="00CD6628">
            <w:rPr>
              <w:rFonts w:ascii="Arial" w:hAnsi="Arial" w:cs="Arial"/>
            </w:rPr>
            <w:t>…</w:t>
          </w:r>
          <w:r w:rsidR="00E756EA">
            <w:rPr>
              <w:rFonts w:ascii="Arial" w:hAnsi="Arial" w:cs="Arial"/>
            </w:rPr>
            <w:t>.21</w:t>
          </w:r>
        </w:p>
        <w:p w:rsidR="005F2DAE" w:rsidRPr="00CD6628" w:rsidRDefault="005F2DAE" w:rsidP="005F2DAE">
          <w:pPr>
            <w:pStyle w:val="NoSpacing"/>
            <w:jc w:val="both"/>
            <w:rPr>
              <w:rFonts w:ascii="Arial" w:hAnsi="Arial" w:cs="Arial"/>
            </w:rPr>
          </w:pPr>
          <w:r w:rsidRPr="00492B13">
            <w:rPr>
              <w:rFonts w:ascii="Arial" w:hAnsi="Arial" w:cs="Arial"/>
              <w:b/>
            </w:rPr>
            <w:t>F. Lessons Learned</w:t>
          </w:r>
          <w:r>
            <w:rPr>
              <w:rFonts w:ascii="Arial" w:hAnsi="Arial" w:cs="Arial"/>
            </w:rPr>
            <w:t>……………………………………………………………………</w:t>
          </w:r>
          <w:r w:rsidR="00E756EA">
            <w:rPr>
              <w:rFonts w:ascii="Arial" w:hAnsi="Arial" w:cs="Arial"/>
            </w:rPr>
            <w:t>...............</w:t>
          </w:r>
          <w:r>
            <w:rPr>
              <w:rFonts w:ascii="Arial" w:hAnsi="Arial" w:cs="Arial"/>
            </w:rPr>
            <w:t>…..</w:t>
          </w:r>
          <w:r w:rsidRPr="00CD6628">
            <w:rPr>
              <w:rFonts w:ascii="Arial" w:hAnsi="Arial" w:cs="Arial"/>
            </w:rPr>
            <w:t>.</w:t>
          </w:r>
          <w:r w:rsidR="00E756EA">
            <w:rPr>
              <w:rFonts w:ascii="Arial" w:hAnsi="Arial" w:cs="Arial"/>
            </w:rPr>
            <w:t>24</w:t>
          </w:r>
        </w:p>
        <w:p w:rsidR="00C0163F" w:rsidRDefault="005F2DAE" w:rsidP="005F2DAE">
          <w:pPr>
            <w:pStyle w:val="NoSpacing"/>
            <w:jc w:val="both"/>
            <w:rPr>
              <w:rFonts w:ascii="Arial" w:hAnsi="Arial" w:cs="Arial"/>
            </w:rPr>
          </w:pPr>
          <w:r w:rsidRPr="00492B13">
            <w:rPr>
              <w:rFonts w:ascii="Arial" w:hAnsi="Arial" w:cs="Arial"/>
              <w:b/>
            </w:rPr>
            <w:t>III. Appendices</w:t>
          </w:r>
          <w:r>
            <w:rPr>
              <w:rFonts w:ascii="Arial" w:hAnsi="Arial" w:cs="Arial"/>
            </w:rPr>
            <w:t>……………………………………………………………………………</w:t>
          </w:r>
          <w:r w:rsidR="00E756EA">
            <w:rPr>
              <w:rFonts w:ascii="Arial" w:hAnsi="Arial" w:cs="Arial"/>
            </w:rPr>
            <w:t>..............</w:t>
          </w:r>
          <w:r>
            <w:rPr>
              <w:rFonts w:ascii="Arial" w:hAnsi="Arial" w:cs="Arial"/>
            </w:rPr>
            <w:t>…..</w:t>
          </w:r>
          <w:r w:rsidR="00E756EA">
            <w:rPr>
              <w:rFonts w:ascii="Arial" w:hAnsi="Arial" w:cs="Arial"/>
            </w:rPr>
            <w:t>24</w:t>
          </w:r>
        </w:p>
        <w:p w:rsidR="00CD6628" w:rsidRPr="005F2DAE" w:rsidRDefault="00C0163F" w:rsidP="005F2DAE">
          <w:pPr>
            <w:pStyle w:val="NoSpacing"/>
            <w:jc w:val="both"/>
            <w:rPr>
              <w:rFonts w:ascii="Arial" w:hAnsi="Arial" w:cs="Arial"/>
            </w:rPr>
          </w:pPr>
          <w:r w:rsidRPr="00C0163F">
            <w:rPr>
              <w:rFonts w:ascii="Arial" w:hAnsi="Arial" w:cs="Arial"/>
              <w:b/>
            </w:rPr>
            <w:t>I</w:t>
          </w:r>
          <w:r w:rsidR="00CD7D15">
            <w:rPr>
              <w:rFonts w:ascii="Arial" w:hAnsi="Arial" w:cs="Arial"/>
              <w:b/>
            </w:rPr>
            <w:t>V</w:t>
          </w:r>
          <w:r w:rsidRPr="00C0163F">
            <w:rPr>
              <w:rFonts w:ascii="Arial" w:hAnsi="Arial" w:cs="Arial"/>
              <w:b/>
            </w:rPr>
            <w:t>. Curriculum Vitae</w:t>
          </w:r>
          <w:r>
            <w:rPr>
              <w:rFonts w:ascii="Arial" w:hAnsi="Arial" w:cs="Arial"/>
            </w:rPr>
            <w:t>................................................................................................</w:t>
          </w:r>
          <w:r w:rsidR="00CD7D15">
            <w:rPr>
              <w:rFonts w:ascii="Arial" w:hAnsi="Arial" w:cs="Arial"/>
            </w:rPr>
            <w:t>.</w:t>
          </w:r>
          <w:r>
            <w:rPr>
              <w:rFonts w:ascii="Arial" w:hAnsi="Arial" w:cs="Arial"/>
            </w:rPr>
            <w:t>..................25</w:t>
          </w:r>
        </w:p>
      </w:sdtContent>
    </w:sdt>
    <w:p w:rsidR="00CD6628" w:rsidRDefault="00CD6628" w:rsidP="00CD6628">
      <w:pPr>
        <w:tabs>
          <w:tab w:val="left" w:pos="720"/>
          <w:tab w:val="left" w:pos="800"/>
          <w:tab w:val="right" w:leader="dot" w:pos="8630"/>
        </w:tabs>
        <w:rPr>
          <w:rFonts w:ascii="Arial" w:hAnsi="Arial" w:cs="Arial"/>
        </w:rPr>
      </w:pPr>
    </w:p>
    <w:p w:rsidR="00CD6628" w:rsidRDefault="00CD6628" w:rsidP="00CD6628">
      <w:pPr>
        <w:tabs>
          <w:tab w:val="left" w:pos="720"/>
          <w:tab w:val="left" w:pos="800"/>
          <w:tab w:val="right" w:leader="dot" w:pos="8630"/>
        </w:tabs>
        <w:rPr>
          <w:rFonts w:ascii="Arial" w:hAnsi="Arial" w:cs="Arial"/>
        </w:rPr>
      </w:pPr>
    </w:p>
    <w:p w:rsidR="00CD6628" w:rsidRDefault="00CD6628" w:rsidP="00CD6628">
      <w:pPr>
        <w:tabs>
          <w:tab w:val="left" w:pos="720"/>
          <w:tab w:val="left" w:pos="800"/>
          <w:tab w:val="right" w:leader="dot" w:pos="8630"/>
        </w:tabs>
        <w:rPr>
          <w:rFonts w:ascii="Arial" w:hAnsi="Arial" w:cs="Arial"/>
        </w:rPr>
      </w:pPr>
    </w:p>
    <w:p w:rsidR="00CD6628" w:rsidRDefault="00CD6628" w:rsidP="00CD6628">
      <w:pPr>
        <w:tabs>
          <w:tab w:val="left" w:pos="720"/>
          <w:tab w:val="left" w:pos="800"/>
          <w:tab w:val="right" w:leader="dot" w:pos="8630"/>
        </w:tabs>
        <w:rPr>
          <w:rFonts w:ascii="Arial" w:hAnsi="Arial" w:cs="Arial"/>
        </w:rPr>
      </w:pPr>
    </w:p>
    <w:p w:rsidR="009426CF" w:rsidRDefault="009426CF" w:rsidP="00CD6628">
      <w:pPr>
        <w:tabs>
          <w:tab w:val="left" w:pos="720"/>
          <w:tab w:val="left" w:pos="800"/>
          <w:tab w:val="right" w:leader="dot" w:pos="8630"/>
        </w:tabs>
        <w:rPr>
          <w:rFonts w:ascii="Arial" w:hAnsi="Arial" w:cs="Arial"/>
        </w:rPr>
      </w:pPr>
    </w:p>
    <w:p w:rsidR="00CD6628" w:rsidRDefault="00492B13" w:rsidP="00492B13">
      <w:pPr>
        <w:tabs>
          <w:tab w:val="left" w:pos="720"/>
          <w:tab w:val="left" w:pos="800"/>
          <w:tab w:val="right" w:leader="dot" w:pos="8630"/>
        </w:tabs>
        <w:jc w:val="center"/>
        <w:rPr>
          <w:rFonts w:ascii="Arial" w:hAnsi="Arial" w:cs="Arial"/>
        </w:rPr>
      </w:pPr>
      <w:r>
        <w:rPr>
          <w:rFonts w:ascii="Arial" w:hAnsi="Arial" w:cs="Arial"/>
        </w:rPr>
        <w:t>ii</w:t>
      </w:r>
    </w:p>
    <w:p w:rsidR="00D21E6D" w:rsidRDefault="00D21E6D" w:rsidP="00FA2213">
      <w:pPr>
        <w:spacing w:after="0" w:line="240" w:lineRule="auto"/>
        <w:rPr>
          <w:rFonts w:ascii="Arial" w:eastAsia="Times New Roman" w:hAnsi="Arial" w:cs="Arial"/>
          <w:sz w:val="24"/>
          <w:szCs w:val="24"/>
        </w:rPr>
      </w:pPr>
    </w:p>
    <w:p w:rsidR="00E028B6" w:rsidRPr="00891B8C" w:rsidRDefault="00E028B6" w:rsidP="00FA2213">
      <w:pPr>
        <w:spacing w:after="0" w:line="240" w:lineRule="auto"/>
        <w:rPr>
          <w:rFonts w:ascii="Arial" w:eastAsia="Times New Roman" w:hAnsi="Arial" w:cs="Arial"/>
          <w:sz w:val="24"/>
          <w:szCs w:val="24"/>
        </w:rPr>
      </w:pPr>
    </w:p>
    <w:p w:rsidR="00AD6E65" w:rsidRPr="00891B8C" w:rsidRDefault="00FA2213" w:rsidP="00D37B2B">
      <w:pPr>
        <w:pStyle w:val="ListParagraph"/>
        <w:numPr>
          <w:ilvl w:val="0"/>
          <w:numId w:val="6"/>
        </w:numPr>
        <w:shd w:val="clear" w:color="auto" w:fill="FFFFFF"/>
        <w:spacing w:after="0" w:line="240" w:lineRule="auto"/>
        <w:outlineLvl w:val="0"/>
        <w:rPr>
          <w:rFonts w:ascii="Arial" w:eastAsia="Times New Roman" w:hAnsi="Arial" w:cs="Arial"/>
          <w:b/>
          <w:bCs/>
          <w:color w:val="222222"/>
          <w:kern w:val="36"/>
          <w:sz w:val="24"/>
          <w:szCs w:val="24"/>
        </w:rPr>
      </w:pPr>
      <w:bookmarkStart w:id="1" w:name="m_-2141605104293795924__Toc411938944"/>
      <w:r w:rsidRPr="00891B8C">
        <w:rPr>
          <w:rFonts w:ascii="Arial" w:eastAsia="Times New Roman" w:hAnsi="Arial" w:cs="Arial"/>
          <w:b/>
          <w:bCs/>
          <w:color w:val="222222"/>
          <w:kern w:val="36"/>
          <w:sz w:val="24"/>
          <w:szCs w:val="24"/>
        </w:rPr>
        <w:t>Narrative</w:t>
      </w:r>
      <w:bookmarkEnd w:id="1"/>
    </w:p>
    <w:p w:rsidR="00AD6E65" w:rsidRPr="00891B8C" w:rsidRDefault="00AD6E65" w:rsidP="00101365">
      <w:pPr>
        <w:pStyle w:val="ListParagraph"/>
        <w:shd w:val="clear" w:color="auto" w:fill="FFFFFF"/>
        <w:spacing w:after="0" w:line="240" w:lineRule="auto"/>
        <w:ind w:left="2160"/>
        <w:jc w:val="both"/>
        <w:rPr>
          <w:rFonts w:ascii="Arial" w:eastAsia="Times New Roman" w:hAnsi="Arial" w:cs="Arial"/>
          <w:color w:val="222222"/>
          <w:sz w:val="24"/>
          <w:szCs w:val="24"/>
        </w:rPr>
      </w:pPr>
    </w:p>
    <w:p w:rsidR="00101365" w:rsidRPr="00891B8C" w:rsidRDefault="00D03B73" w:rsidP="00AD6E65">
      <w:pPr>
        <w:shd w:val="clear" w:color="auto" w:fill="FFFFFF"/>
        <w:spacing w:after="0" w:line="240" w:lineRule="auto"/>
        <w:ind w:firstLine="720"/>
        <w:jc w:val="both"/>
        <w:rPr>
          <w:rFonts w:ascii="Arial" w:eastAsia="Times New Roman" w:hAnsi="Arial" w:cs="Arial"/>
          <w:color w:val="222222"/>
          <w:sz w:val="24"/>
          <w:szCs w:val="24"/>
        </w:rPr>
      </w:pPr>
      <w:r>
        <w:rPr>
          <w:rFonts w:ascii="Arial" w:eastAsia="Times New Roman" w:hAnsi="Arial" w:cs="Arial"/>
          <w:color w:val="222222"/>
          <w:sz w:val="24"/>
          <w:szCs w:val="24"/>
        </w:rPr>
        <w:t xml:space="preserve">Being well </w:t>
      </w:r>
      <w:bookmarkStart w:id="2" w:name="_GoBack"/>
      <w:bookmarkEnd w:id="2"/>
      <w:r w:rsidR="00101365" w:rsidRPr="00891B8C">
        <w:rPr>
          <w:rFonts w:ascii="Arial" w:eastAsia="Times New Roman" w:hAnsi="Arial" w:cs="Arial"/>
          <w:color w:val="222222"/>
          <w:sz w:val="24"/>
          <w:szCs w:val="24"/>
        </w:rPr>
        <w:t>know</w:t>
      </w:r>
      <w:r>
        <w:rPr>
          <w:rFonts w:ascii="Arial" w:eastAsia="Times New Roman" w:hAnsi="Arial" w:cs="Arial"/>
          <w:color w:val="222222"/>
          <w:sz w:val="24"/>
          <w:szCs w:val="24"/>
        </w:rPr>
        <w:t>n</w:t>
      </w:r>
      <w:r w:rsidR="00101365" w:rsidRPr="00891B8C">
        <w:rPr>
          <w:rFonts w:ascii="Arial" w:eastAsia="Times New Roman" w:hAnsi="Arial" w:cs="Arial"/>
          <w:color w:val="222222"/>
          <w:sz w:val="24"/>
          <w:szCs w:val="24"/>
        </w:rPr>
        <w:t xml:space="preserve">, Filipinos are </w:t>
      </w:r>
      <w:r w:rsidR="00891B8C">
        <w:rPr>
          <w:rFonts w:ascii="Arial" w:eastAsia="Times New Roman" w:hAnsi="Arial" w:cs="Arial"/>
          <w:color w:val="222222"/>
          <w:sz w:val="24"/>
          <w:szCs w:val="24"/>
        </w:rPr>
        <w:t>excited to try new food and taste different cuisine.</w:t>
      </w:r>
      <w:r w:rsidR="00101365" w:rsidRPr="00891B8C">
        <w:rPr>
          <w:rFonts w:ascii="Arial" w:eastAsia="Times New Roman" w:hAnsi="Arial" w:cs="Arial"/>
          <w:color w:val="222222"/>
          <w:sz w:val="24"/>
          <w:szCs w:val="24"/>
        </w:rPr>
        <w:t xml:space="preserve"> They even tend to explore and discover different places and different cultures</w:t>
      </w:r>
      <w:r w:rsidR="00891B8C">
        <w:rPr>
          <w:rFonts w:ascii="Arial" w:eastAsia="Times New Roman" w:hAnsi="Arial" w:cs="Arial"/>
          <w:color w:val="222222"/>
          <w:sz w:val="24"/>
          <w:szCs w:val="24"/>
        </w:rPr>
        <w:t xml:space="preserve"> starting from their hometowns </w:t>
      </w:r>
      <w:r w:rsidR="00101365" w:rsidRPr="00891B8C">
        <w:rPr>
          <w:rFonts w:ascii="Arial" w:eastAsia="Times New Roman" w:hAnsi="Arial" w:cs="Arial"/>
          <w:color w:val="222222"/>
          <w:sz w:val="24"/>
          <w:szCs w:val="24"/>
        </w:rPr>
        <w:t>and cities, to satisfy themselves in their desires of eating</w:t>
      </w:r>
      <w:r w:rsidR="00891B8C">
        <w:rPr>
          <w:rFonts w:ascii="Arial" w:eastAsia="Times New Roman" w:hAnsi="Arial" w:cs="Arial"/>
          <w:color w:val="222222"/>
          <w:sz w:val="24"/>
          <w:szCs w:val="24"/>
        </w:rPr>
        <w:t xml:space="preserve"> different food. </w:t>
      </w:r>
      <w:r w:rsidR="00564DEC">
        <w:rPr>
          <w:rFonts w:ascii="Arial" w:eastAsia="Times New Roman" w:hAnsi="Arial" w:cs="Arial"/>
          <w:color w:val="222222"/>
          <w:sz w:val="24"/>
          <w:szCs w:val="24"/>
        </w:rPr>
        <w:t>I</w:t>
      </w:r>
      <w:r w:rsidR="00891B8C">
        <w:rPr>
          <w:rFonts w:ascii="Arial" w:eastAsia="Times New Roman" w:hAnsi="Arial" w:cs="Arial"/>
          <w:color w:val="222222"/>
          <w:sz w:val="24"/>
          <w:szCs w:val="24"/>
        </w:rPr>
        <w:t>n Makati</w:t>
      </w:r>
      <w:r w:rsidR="00101365" w:rsidRPr="00891B8C">
        <w:rPr>
          <w:rFonts w:ascii="Arial" w:eastAsia="Times New Roman" w:hAnsi="Arial" w:cs="Arial"/>
          <w:color w:val="222222"/>
          <w:sz w:val="24"/>
          <w:szCs w:val="24"/>
        </w:rPr>
        <w:t>, food is a leisure to diffe</w:t>
      </w:r>
      <w:r w:rsidR="00891B8C">
        <w:rPr>
          <w:rFonts w:ascii="Arial" w:eastAsia="Times New Roman" w:hAnsi="Arial" w:cs="Arial"/>
          <w:color w:val="222222"/>
          <w:sz w:val="24"/>
          <w:szCs w:val="24"/>
        </w:rPr>
        <w:t xml:space="preserve">rent kinds of citizens, and the well-stabilized </w:t>
      </w:r>
      <w:r w:rsidR="00101365" w:rsidRPr="00891B8C">
        <w:rPr>
          <w:rFonts w:ascii="Arial" w:eastAsia="Times New Roman" w:hAnsi="Arial" w:cs="Arial"/>
          <w:color w:val="222222"/>
          <w:sz w:val="24"/>
          <w:szCs w:val="24"/>
        </w:rPr>
        <w:t>people are the majority of the seekers of this kind of</w:t>
      </w:r>
      <w:r w:rsidR="00891B8C">
        <w:rPr>
          <w:rFonts w:ascii="Arial" w:eastAsia="Times New Roman" w:hAnsi="Arial" w:cs="Arial"/>
          <w:color w:val="222222"/>
          <w:sz w:val="24"/>
          <w:szCs w:val="24"/>
        </w:rPr>
        <w:t xml:space="preserve"> </w:t>
      </w:r>
      <w:r w:rsidR="00101365" w:rsidRPr="00891B8C">
        <w:rPr>
          <w:rFonts w:ascii="Arial" w:eastAsia="Times New Roman" w:hAnsi="Arial" w:cs="Arial"/>
          <w:color w:val="222222"/>
          <w:sz w:val="24"/>
          <w:szCs w:val="24"/>
        </w:rPr>
        <w:t>leisure. The drive to t</w:t>
      </w:r>
      <w:r w:rsidR="00891B8C">
        <w:rPr>
          <w:rFonts w:ascii="Arial" w:eastAsia="Times New Roman" w:hAnsi="Arial" w:cs="Arial"/>
          <w:color w:val="222222"/>
          <w:sz w:val="24"/>
          <w:szCs w:val="24"/>
        </w:rPr>
        <w:t>ry out every dish with these restaurants</w:t>
      </w:r>
      <w:r w:rsidR="00101365" w:rsidRPr="00891B8C">
        <w:rPr>
          <w:rFonts w:ascii="Arial" w:eastAsia="Times New Roman" w:hAnsi="Arial" w:cs="Arial"/>
          <w:color w:val="222222"/>
          <w:sz w:val="24"/>
          <w:szCs w:val="24"/>
        </w:rPr>
        <w:t xml:space="preserve"> is inevitable since </w:t>
      </w:r>
      <w:r w:rsidR="00891B8C">
        <w:rPr>
          <w:rFonts w:ascii="Arial" w:eastAsia="Times New Roman" w:hAnsi="Arial" w:cs="Arial"/>
          <w:color w:val="222222"/>
          <w:sz w:val="24"/>
          <w:szCs w:val="24"/>
        </w:rPr>
        <w:t>majority of the people</w:t>
      </w:r>
      <w:r w:rsidR="00101365" w:rsidRPr="00891B8C">
        <w:rPr>
          <w:rFonts w:ascii="Arial" w:eastAsia="Times New Roman" w:hAnsi="Arial" w:cs="Arial"/>
          <w:color w:val="222222"/>
          <w:sz w:val="24"/>
          <w:szCs w:val="24"/>
        </w:rPr>
        <w:t xml:space="preserve"> are </w:t>
      </w:r>
      <w:r w:rsidR="007D1670">
        <w:rPr>
          <w:rFonts w:ascii="Arial" w:eastAsia="Times New Roman" w:hAnsi="Arial" w:cs="Arial"/>
          <w:color w:val="222222"/>
          <w:sz w:val="24"/>
          <w:szCs w:val="24"/>
        </w:rPr>
        <w:t>curious about new restaurant to try out</w:t>
      </w:r>
      <w:r w:rsidR="00101365" w:rsidRPr="00891B8C">
        <w:rPr>
          <w:rFonts w:ascii="Arial" w:eastAsia="Times New Roman" w:hAnsi="Arial" w:cs="Arial"/>
          <w:color w:val="222222"/>
          <w:sz w:val="24"/>
          <w:szCs w:val="24"/>
        </w:rPr>
        <w:t xml:space="preserve">. Hence, </w:t>
      </w:r>
      <w:r w:rsidR="007D1670">
        <w:rPr>
          <w:rFonts w:ascii="Arial" w:eastAsia="Times New Roman" w:hAnsi="Arial" w:cs="Arial"/>
          <w:color w:val="222222"/>
          <w:sz w:val="24"/>
          <w:szCs w:val="24"/>
        </w:rPr>
        <w:t>people love to find new restaurants</w:t>
      </w:r>
      <w:r w:rsidR="00101365" w:rsidRPr="00891B8C">
        <w:rPr>
          <w:rFonts w:ascii="Arial" w:eastAsia="Times New Roman" w:hAnsi="Arial" w:cs="Arial"/>
          <w:color w:val="222222"/>
          <w:sz w:val="24"/>
          <w:szCs w:val="24"/>
        </w:rPr>
        <w:t xml:space="preserve"> just to satisfy one’s self</w:t>
      </w:r>
      <w:r w:rsidR="007D1670">
        <w:rPr>
          <w:rFonts w:ascii="Arial" w:eastAsia="Times New Roman" w:hAnsi="Arial" w:cs="Arial"/>
          <w:color w:val="222222"/>
          <w:sz w:val="24"/>
          <w:szCs w:val="24"/>
        </w:rPr>
        <w:t xml:space="preserve">. </w:t>
      </w:r>
      <w:r w:rsidR="007D1670" w:rsidRPr="00891B8C">
        <w:rPr>
          <w:rFonts w:ascii="Arial" w:eastAsia="Times New Roman" w:hAnsi="Arial" w:cs="Arial"/>
          <w:color w:val="222222"/>
          <w:sz w:val="24"/>
          <w:szCs w:val="24"/>
        </w:rPr>
        <w:t>Lack</w:t>
      </w:r>
      <w:r w:rsidR="00101365" w:rsidRPr="00891B8C">
        <w:rPr>
          <w:rFonts w:ascii="Arial" w:eastAsia="Times New Roman" w:hAnsi="Arial" w:cs="Arial"/>
          <w:color w:val="222222"/>
          <w:sz w:val="24"/>
          <w:szCs w:val="24"/>
        </w:rPr>
        <w:t xml:space="preserve"> of information and </w:t>
      </w:r>
      <w:r w:rsidR="007D1670">
        <w:rPr>
          <w:rFonts w:ascii="Arial" w:eastAsia="Times New Roman" w:hAnsi="Arial" w:cs="Arial"/>
          <w:color w:val="222222"/>
          <w:sz w:val="24"/>
          <w:szCs w:val="24"/>
        </w:rPr>
        <w:t>location</w:t>
      </w:r>
      <w:r w:rsidR="00101365" w:rsidRPr="00891B8C">
        <w:rPr>
          <w:rFonts w:ascii="Arial" w:eastAsia="Times New Roman" w:hAnsi="Arial" w:cs="Arial"/>
          <w:color w:val="222222"/>
          <w:sz w:val="24"/>
          <w:szCs w:val="24"/>
        </w:rPr>
        <w:t xml:space="preserve"> in directions are becoming a problem since it gives inconvenience to diners/customers. That is why the project “Food</w:t>
      </w:r>
      <w:r w:rsidR="00D37B2B" w:rsidRPr="00891B8C">
        <w:rPr>
          <w:rFonts w:ascii="Arial" w:eastAsia="Times New Roman" w:hAnsi="Arial" w:cs="Arial"/>
          <w:color w:val="222222"/>
          <w:sz w:val="24"/>
          <w:szCs w:val="24"/>
        </w:rPr>
        <w:t xml:space="preserve"> T</w:t>
      </w:r>
      <w:r w:rsidR="00101365" w:rsidRPr="00891B8C">
        <w:rPr>
          <w:rFonts w:ascii="Arial" w:eastAsia="Times New Roman" w:hAnsi="Arial" w:cs="Arial"/>
          <w:color w:val="222222"/>
          <w:sz w:val="24"/>
          <w:szCs w:val="24"/>
        </w:rPr>
        <w:t xml:space="preserve">rip Search Engine” seems the most viable </w:t>
      </w:r>
      <w:r w:rsidR="007D1670">
        <w:rPr>
          <w:rFonts w:ascii="Arial" w:eastAsia="Times New Roman" w:hAnsi="Arial" w:cs="Arial"/>
          <w:color w:val="222222"/>
          <w:sz w:val="24"/>
          <w:szCs w:val="24"/>
        </w:rPr>
        <w:t>solution in solving the problem to try out and visit restaurants around Makati.</w:t>
      </w:r>
    </w:p>
    <w:p w:rsidR="00FA2213" w:rsidRPr="00891B8C" w:rsidRDefault="00FA2213" w:rsidP="00FA2213">
      <w:pPr>
        <w:shd w:val="clear" w:color="auto" w:fill="FFFFFF"/>
        <w:spacing w:after="0" w:line="240" w:lineRule="auto"/>
        <w:ind w:left="360"/>
        <w:rPr>
          <w:rFonts w:ascii="Arial" w:eastAsia="Times New Roman" w:hAnsi="Arial" w:cs="Arial"/>
          <w:color w:val="222222"/>
          <w:sz w:val="24"/>
          <w:szCs w:val="24"/>
        </w:rPr>
      </w:pPr>
      <w:r w:rsidRPr="00891B8C">
        <w:rPr>
          <w:rFonts w:ascii="Arial" w:eastAsia="Times New Roman" w:hAnsi="Arial" w:cs="Arial"/>
          <w:i/>
          <w:iCs/>
          <w:color w:val="0000FF"/>
          <w:sz w:val="24"/>
          <w:szCs w:val="24"/>
        </w:rPr>
        <w:t> </w:t>
      </w:r>
    </w:p>
    <w:p w:rsidR="00FA2213" w:rsidRPr="00492B13" w:rsidRDefault="00FA2213" w:rsidP="00492B13">
      <w:pPr>
        <w:pStyle w:val="ListParagraph"/>
        <w:numPr>
          <w:ilvl w:val="0"/>
          <w:numId w:val="12"/>
        </w:num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bookmarkStart w:id="3" w:name="m_-2141605104293795924__Toc411938945"/>
      <w:r w:rsidRPr="00492B13">
        <w:rPr>
          <w:rFonts w:ascii="Arial" w:eastAsia="Times New Roman" w:hAnsi="Arial" w:cs="Arial"/>
          <w:b/>
          <w:bCs/>
          <w:color w:val="222222"/>
          <w:sz w:val="24"/>
          <w:szCs w:val="24"/>
        </w:rPr>
        <w:t>Executive Summary</w:t>
      </w:r>
      <w:bookmarkEnd w:id="3"/>
    </w:p>
    <w:p w:rsidR="00DD707F" w:rsidRPr="00891B8C" w:rsidRDefault="002C4416" w:rsidP="00AD6E65">
      <w:pPr>
        <w:shd w:val="clear" w:color="auto" w:fill="FFFFFF"/>
        <w:spacing w:after="0" w:line="240" w:lineRule="auto"/>
        <w:ind w:firstLine="720"/>
        <w:jc w:val="both"/>
        <w:rPr>
          <w:rFonts w:ascii="Arial" w:eastAsia="Times New Roman" w:hAnsi="Arial" w:cs="Arial"/>
          <w:color w:val="222222"/>
          <w:sz w:val="24"/>
          <w:szCs w:val="24"/>
        </w:rPr>
      </w:pPr>
      <w:r w:rsidRPr="00891B8C">
        <w:rPr>
          <w:rFonts w:ascii="Arial" w:eastAsia="Times New Roman" w:hAnsi="Arial" w:cs="Arial"/>
          <w:color w:val="222222"/>
          <w:sz w:val="24"/>
          <w:szCs w:val="24"/>
        </w:rPr>
        <w:t xml:space="preserve">The project “Food Trip Search Engine” is a mobile application </w:t>
      </w:r>
      <w:r w:rsidR="007D1670">
        <w:rPr>
          <w:rFonts w:ascii="Arial" w:eastAsia="Times New Roman" w:hAnsi="Arial" w:cs="Arial"/>
          <w:color w:val="222222"/>
          <w:sz w:val="24"/>
          <w:szCs w:val="24"/>
        </w:rPr>
        <w:t xml:space="preserve">that displays complete specific </w:t>
      </w:r>
      <w:r w:rsidRPr="00891B8C">
        <w:rPr>
          <w:rFonts w:ascii="Arial" w:eastAsia="Times New Roman" w:hAnsi="Arial" w:cs="Arial"/>
          <w:color w:val="222222"/>
          <w:sz w:val="24"/>
          <w:szCs w:val="24"/>
        </w:rPr>
        <w:t>restaurant</w:t>
      </w:r>
      <w:r w:rsidR="00231D60" w:rsidRPr="00891B8C">
        <w:rPr>
          <w:rFonts w:ascii="Arial" w:eastAsia="Times New Roman" w:hAnsi="Arial" w:cs="Arial"/>
          <w:color w:val="222222"/>
          <w:sz w:val="24"/>
          <w:szCs w:val="24"/>
        </w:rPr>
        <w:t>s regarding its category, description, images</w:t>
      </w:r>
      <w:r w:rsidR="006B4EBB" w:rsidRPr="00891B8C">
        <w:rPr>
          <w:rFonts w:ascii="Arial" w:eastAsia="Times New Roman" w:hAnsi="Arial" w:cs="Arial"/>
          <w:color w:val="222222"/>
          <w:sz w:val="24"/>
          <w:szCs w:val="24"/>
        </w:rPr>
        <w:t xml:space="preserve"> and prices</w:t>
      </w:r>
      <w:r w:rsidR="00231D60" w:rsidRPr="00891B8C">
        <w:rPr>
          <w:rFonts w:ascii="Arial" w:eastAsia="Times New Roman" w:hAnsi="Arial" w:cs="Arial"/>
          <w:color w:val="222222"/>
          <w:sz w:val="24"/>
          <w:szCs w:val="24"/>
        </w:rPr>
        <w:t xml:space="preserve"> of dishes, and menus.</w:t>
      </w:r>
      <w:r w:rsidRPr="00891B8C">
        <w:rPr>
          <w:rFonts w:ascii="Arial" w:eastAsia="Times New Roman" w:hAnsi="Arial" w:cs="Arial"/>
          <w:color w:val="222222"/>
          <w:sz w:val="24"/>
          <w:szCs w:val="24"/>
        </w:rPr>
        <w:t xml:space="preserve"> </w:t>
      </w:r>
      <w:r w:rsidR="00D37B2B" w:rsidRPr="00891B8C">
        <w:rPr>
          <w:rFonts w:ascii="Arial" w:eastAsia="Times New Roman" w:hAnsi="Arial" w:cs="Arial"/>
          <w:color w:val="222222"/>
          <w:sz w:val="24"/>
          <w:szCs w:val="24"/>
        </w:rPr>
        <w:t>This also</w:t>
      </w:r>
      <w:r w:rsidRPr="00891B8C">
        <w:rPr>
          <w:rFonts w:ascii="Arial" w:eastAsia="Times New Roman" w:hAnsi="Arial" w:cs="Arial"/>
          <w:color w:val="222222"/>
          <w:sz w:val="24"/>
          <w:szCs w:val="24"/>
        </w:rPr>
        <w:t xml:space="preserve"> </w:t>
      </w:r>
      <w:r w:rsidR="006749CC" w:rsidRPr="00891B8C">
        <w:rPr>
          <w:rFonts w:ascii="Arial" w:eastAsia="Times New Roman" w:hAnsi="Arial" w:cs="Arial"/>
          <w:color w:val="222222"/>
          <w:sz w:val="24"/>
          <w:szCs w:val="24"/>
        </w:rPr>
        <w:t>shows</w:t>
      </w:r>
      <w:r w:rsidRPr="00891B8C">
        <w:rPr>
          <w:rFonts w:ascii="Arial" w:eastAsia="Times New Roman" w:hAnsi="Arial" w:cs="Arial"/>
          <w:color w:val="222222"/>
          <w:sz w:val="24"/>
          <w:szCs w:val="24"/>
        </w:rPr>
        <w:t xml:space="preserve"> how search results</w:t>
      </w:r>
      <w:r w:rsidR="006749CC" w:rsidRPr="00891B8C">
        <w:rPr>
          <w:rFonts w:ascii="Arial" w:eastAsia="Times New Roman" w:hAnsi="Arial" w:cs="Arial"/>
          <w:color w:val="222222"/>
          <w:sz w:val="24"/>
          <w:szCs w:val="24"/>
        </w:rPr>
        <w:t xml:space="preserve"> of </w:t>
      </w:r>
      <w:r w:rsidR="00D37B2B" w:rsidRPr="00891B8C">
        <w:rPr>
          <w:rFonts w:ascii="Arial" w:eastAsia="Times New Roman" w:hAnsi="Arial" w:cs="Arial"/>
          <w:color w:val="222222"/>
          <w:sz w:val="24"/>
          <w:szCs w:val="24"/>
        </w:rPr>
        <w:t>restaurants</w:t>
      </w:r>
      <w:r w:rsidR="006749CC" w:rsidRPr="00891B8C">
        <w:rPr>
          <w:rFonts w:ascii="Arial" w:eastAsia="Times New Roman" w:hAnsi="Arial" w:cs="Arial"/>
          <w:color w:val="222222"/>
          <w:sz w:val="24"/>
          <w:szCs w:val="24"/>
        </w:rPr>
        <w:t xml:space="preserve"> are</w:t>
      </w:r>
      <w:r w:rsidRPr="00891B8C">
        <w:rPr>
          <w:rFonts w:ascii="Arial" w:eastAsia="Times New Roman" w:hAnsi="Arial" w:cs="Arial"/>
          <w:color w:val="222222"/>
          <w:sz w:val="24"/>
          <w:szCs w:val="24"/>
        </w:rPr>
        <w:t xml:space="preserve"> displayed. This application is </w:t>
      </w:r>
      <w:r w:rsidR="007D1670" w:rsidRPr="00891B8C">
        <w:rPr>
          <w:rFonts w:ascii="Arial" w:eastAsia="Times New Roman" w:hAnsi="Arial" w:cs="Arial"/>
          <w:color w:val="222222"/>
          <w:sz w:val="24"/>
          <w:szCs w:val="24"/>
        </w:rPr>
        <w:t>develop</w:t>
      </w:r>
      <w:r w:rsidR="00564DEC">
        <w:rPr>
          <w:rFonts w:ascii="Arial" w:eastAsia="Times New Roman" w:hAnsi="Arial" w:cs="Arial"/>
          <w:color w:val="222222"/>
          <w:sz w:val="24"/>
          <w:szCs w:val="24"/>
        </w:rPr>
        <w:t>ed</w:t>
      </w:r>
      <w:r w:rsidRPr="00891B8C">
        <w:rPr>
          <w:rFonts w:ascii="Arial" w:eastAsia="Times New Roman" w:hAnsi="Arial" w:cs="Arial"/>
          <w:color w:val="222222"/>
          <w:sz w:val="24"/>
          <w:szCs w:val="24"/>
        </w:rPr>
        <w:t xml:space="preserve"> to impl</w:t>
      </w:r>
      <w:r w:rsidR="006B4EBB" w:rsidRPr="00891B8C">
        <w:rPr>
          <w:rFonts w:ascii="Arial" w:eastAsia="Times New Roman" w:hAnsi="Arial" w:cs="Arial"/>
          <w:color w:val="222222"/>
          <w:sz w:val="24"/>
          <w:szCs w:val="24"/>
        </w:rPr>
        <w:t xml:space="preserve">ement and market restaurants by </w:t>
      </w:r>
      <w:r w:rsidRPr="00891B8C">
        <w:rPr>
          <w:rFonts w:ascii="Arial" w:eastAsia="Times New Roman" w:hAnsi="Arial" w:cs="Arial"/>
          <w:color w:val="222222"/>
          <w:sz w:val="24"/>
          <w:szCs w:val="24"/>
        </w:rPr>
        <w:t>show</w:t>
      </w:r>
      <w:r w:rsidR="006B4EBB" w:rsidRPr="00891B8C">
        <w:rPr>
          <w:rFonts w:ascii="Arial" w:eastAsia="Times New Roman" w:hAnsi="Arial" w:cs="Arial"/>
          <w:color w:val="222222"/>
          <w:sz w:val="24"/>
          <w:szCs w:val="24"/>
        </w:rPr>
        <w:t>ing</w:t>
      </w:r>
      <w:r w:rsidRPr="00891B8C">
        <w:rPr>
          <w:rFonts w:ascii="Arial" w:eastAsia="Times New Roman" w:hAnsi="Arial" w:cs="Arial"/>
          <w:color w:val="222222"/>
          <w:sz w:val="24"/>
          <w:szCs w:val="24"/>
        </w:rPr>
        <w:t xml:space="preserve"> details and information about the restaurant</w:t>
      </w:r>
      <w:r w:rsidR="00564DEC">
        <w:rPr>
          <w:rFonts w:ascii="Arial" w:eastAsia="Times New Roman" w:hAnsi="Arial" w:cs="Arial"/>
          <w:color w:val="222222"/>
          <w:sz w:val="24"/>
          <w:szCs w:val="24"/>
        </w:rPr>
        <w:t>. T</w:t>
      </w:r>
      <w:r w:rsidR="007D1670">
        <w:rPr>
          <w:rFonts w:ascii="Arial" w:eastAsia="Times New Roman" w:hAnsi="Arial" w:cs="Arial"/>
          <w:color w:val="222222"/>
          <w:sz w:val="24"/>
          <w:szCs w:val="24"/>
        </w:rPr>
        <w:t>he most important part is</w:t>
      </w:r>
      <w:r w:rsidR="006B4EBB" w:rsidRPr="00891B8C">
        <w:rPr>
          <w:rFonts w:ascii="Arial" w:eastAsia="Times New Roman" w:hAnsi="Arial" w:cs="Arial"/>
          <w:color w:val="222222"/>
          <w:sz w:val="24"/>
          <w:szCs w:val="24"/>
        </w:rPr>
        <w:t xml:space="preserve"> to show its</w:t>
      </w:r>
      <w:r w:rsidR="007D1670">
        <w:rPr>
          <w:rFonts w:ascii="Arial" w:eastAsia="Times New Roman" w:hAnsi="Arial" w:cs="Arial"/>
          <w:color w:val="222222"/>
          <w:sz w:val="24"/>
          <w:szCs w:val="24"/>
        </w:rPr>
        <w:t xml:space="preserve"> restaurant</w:t>
      </w:r>
      <w:r w:rsidR="006B4EBB" w:rsidRPr="00891B8C">
        <w:rPr>
          <w:rFonts w:ascii="Arial" w:eastAsia="Times New Roman" w:hAnsi="Arial" w:cs="Arial"/>
          <w:color w:val="222222"/>
          <w:sz w:val="24"/>
          <w:szCs w:val="24"/>
        </w:rPr>
        <w:t xml:space="preserve"> location </w:t>
      </w:r>
      <w:r w:rsidR="00086C03" w:rsidRPr="00891B8C">
        <w:rPr>
          <w:rFonts w:ascii="Arial" w:eastAsia="Times New Roman" w:hAnsi="Arial" w:cs="Arial"/>
          <w:color w:val="222222"/>
          <w:sz w:val="24"/>
          <w:szCs w:val="24"/>
        </w:rPr>
        <w:t xml:space="preserve">and </w:t>
      </w:r>
      <w:r w:rsidR="007D1670">
        <w:rPr>
          <w:rFonts w:ascii="Arial" w:eastAsia="Times New Roman" w:hAnsi="Arial" w:cs="Arial"/>
          <w:color w:val="222222"/>
          <w:sz w:val="24"/>
          <w:szCs w:val="24"/>
        </w:rPr>
        <w:t>to help make</w:t>
      </w:r>
      <w:r w:rsidR="00086C03" w:rsidRPr="00891B8C">
        <w:rPr>
          <w:rFonts w:ascii="Arial" w:eastAsia="Times New Roman" w:hAnsi="Arial" w:cs="Arial"/>
          <w:color w:val="222222"/>
          <w:sz w:val="24"/>
          <w:szCs w:val="24"/>
        </w:rPr>
        <w:t xml:space="preserve"> </w:t>
      </w:r>
      <w:r w:rsidR="007D1670" w:rsidRPr="00891B8C">
        <w:rPr>
          <w:rFonts w:ascii="Arial" w:eastAsia="Times New Roman" w:hAnsi="Arial" w:cs="Arial"/>
          <w:color w:val="222222"/>
          <w:sz w:val="24"/>
          <w:szCs w:val="24"/>
        </w:rPr>
        <w:t>user</w:t>
      </w:r>
      <w:r w:rsidR="007D1670">
        <w:rPr>
          <w:rFonts w:ascii="Arial" w:eastAsia="Times New Roman" w:hAnsi="Arial" w:cs="Arial"/>
          <w:color w:val="222222"/>
          <w:sz w:val="24"/>
          <w:szCs w:val="24"/>
        </w:rPr>
        <w:t>s</w:t>
      </w:r>
      <w:r w:rsidR="00086C03" w:rsidRPr="00891B8C">
        <w:rPr>
          <w:rFonts w:ascii="Arial" w:eastAsia="Times New Roman" w:hAnsi="Arial" w:cs="Arial"/>
          <w:color w:val="222222"/>
          <w:sz w:val="24"/>
          <w:szCs w:val="24"/>
        </w:rPr>
        <w:t xml:space="preserve"> </w:t>
      </w:r>
      <w:r w:rsidR="007D1670">
        <w:rPr>
          <w:rFonts w:ascii="Arial" w:eastAsia="Times New Roman" w:hAnsi="Arial" w:cs="Arial"/>
          <w:color w:val="222222"/>
          <w:sz w:val="24"/>
          <w:szCs w:val="24"/>
        </w:rPr>
        <w:t>to access restaurant.</w:t>
      </w:r>
    </w:p>
    <w:p w:rsidR="00FA2213" w:rsidRPr="00891B8C" w:rsidRDefault="00FA2213" w:rsidP="00FA2213">
      <w:pPr>
        <w:shd w:val="clear" w:color="auto" w:fill="FFFFFF"/>
        <w:spacing w:before="100" w:beforeAutospacing="1" w:after="100" w:afterAutospacing="1" w:line="240" w:lineRule="auto"/>
        <w:ind w:left="1080"/>
        <w:outlineLvl w:val="1"/>
        <w:rPr>
          <w:rFonts w:ascii="Arial" w:eastAsia="Times New Roman" w:hAnsi="Arial" w:cs="Arial"/>
          <w:b/>
          <w:bCs/>
          <w:color w:val="222222"/>
          <w:sz w:val="24"/>
          <w:szCs w:val="24"/>
        </w:rPr>
      </w:pPr>
      <w:bookmarkStart w:id="4" w:name="m_-2141605104293795924__Toc411938946"/>
      <w:r w:rsidRPr="00891B8C">
        <w:rPr>
          <w:rFonts w:ascii="Arial" w:eastAsia="Times New Roman" w:hAnsi="Arial" w:cs="Arial"/>
          <w:b/>
          <w:bCs/>
          <w:color w:val="222222"/>
          <w:sz w:val="24"/>
          <w:szCs w:val="24"/>
        </w:rPr>
        <w:t>B.</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Introduction</w:t>
      </w:r>
      <w:bookmarkEnd w:id="4"/>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AD6E65">
      <w:pPr>
        <w:shd w:val="clear" w:color="auto" w:fill="FFFFFF"/>
        <w:spacing w:after="0" w:line="240" w:lineRule="auto"/>
        <w:ind w:firstLine="720"/>
        <w:jc w:val="both"/>
        <w:rPr>
          <w:rFonts w:ascii="Arial" w:eastAsia="Times New Roman" w:hAnsi="Arial" w:cs="Arial"/>
          <w:color w:val="222222"/>
          <w:sz w:val="24"/>
          <w:szCs w:val="24"/>
        </w:rPr>
      </w:pPr>
      <w:r w:rsidRPr="00891B8C">
        <w:rPr>
          <w:rFonts w:ascii="Arial" w:eastAsia="Times New Roman" w:hAnsi="Arial" w:cs="Arial"/>
          <w:color w:val="000000"/>
          <w:sz w:val="24"/>
          <w:szCs w:val="24"/>
        </w:rPr>
        <w:t>Food</w:t>
      </w:r>
      <w:r w:rsidR="00D21E6D" w:rsidRPr="00891B8C">
        <w:rPr>
          <w:rFonts w:ascii="Arial" w:eastAsia="Times New Roman" w:hAnsi="Arial" w:cs="Arial"/>
          <w:color w:val="000000"/>
          <w:sz w:val="24"/>
          <w:szCs w:val="24"/>
        </w:rPr>
        <w:t xml:space="preserve"> </w:t>
      </w:r>
      <w:r w:rsidRPr="00891B8C">
        <w:rPr>
          <w:rFonts w:ascii="Arial" w:eastAsia="Times New Roman" w:hAnsi="Arial" w:cs="Arial"/>
          <w:color w:val="000000"/>
          <w:sz w:val="24"/>
          <w:szCs w:val="24"/>
        </w:rPr>
        <w:t>Tri</w:t>
      </w:r>
      <w:r w:rsidR="002317C3" w:rsidRPr="00891B8C">
        <w:rPr>
          <w:rFonts w:ascii="Arial" w:eastAsia="Times New Roman" w:hAnsi="Arial" w:cs="Arial"/>
          <w:color w:val="000000"/>
          <w:sz w:val="24"/>
          <w:szCs w:val="24"/>
        </w:rPr>
        <w:t>p Restaurant Search Engine is a mobile a</w:t>
      </w:r>
      <w:r w:rsidRPr="00891B8C">
        <w:rPr>
          <w:rFonts w:ascii="Arial" w:eastAsia="Times New Roman" w:hAnsi="Arial" w:cs="Arial"/>
          <w:color w:val="000000"/>
          <w:sz w:val="24"/>
          <w:szCs w:val="24"/>
        </w:rPr>
        <w:t>pplication where</w:t>
      </w:r>
      <w:r w:rsidR="002317C3" w:rsidRPr="00891B8C">
        <w:rPr>
          <w:rFonts w:ascii="Arial" w:eastAsia="Times New Roman" w:hAnsi="Arial" w:cs="Arial"/>
          <w:color w:val="000000"/>
          <w:sz w:val="24"/>
          <w:szCs w:val="24"/>
        </w:rPr>
        <w:t>in</w:t>
      </w:r>
      <w:r w:rsidR="00F14AEE" w:rsidRPr="00891B8C">
        <w:rPr>
          <w:rFonts w:ascii="Arial" w:eastAsia="Times New Roman" w:hAnsi="Arial" w:cs="Arial"/>
          <w:color w:val="000000"/>
          <w:sz w:val="24"/>
          <w:szCs w:val="24"/>
        </w:rPr>
        <w:t xml:space="preserve"> </w:t>
      </w:r>
      <w:r w:rsidR="0094505D" w:rsidRPr="00891B8C">
        <w:rPr>
          <w:rFonts w:ascii="Arial" w:eastAsia="Times New Roman" w:hAnsi="Arial" w:cs="Arial"/>
          <w:color w:val="000000"/>
          <w:sz w:val="24"/>
          <w:szCs w:val="24"/>
        </w:rPr>
        <w:t>a user</w:t>
      </w:r>
      <w:r w:rsidR="00F14AEE" w:rsidRPr="00891B8C">
        <w:rPr>
          <w:rFonts w:ascii="Arial" w:eastAsia="Times New Roman" w:hAnsi="Arial" w:cs="Arial"/>
          <w:color w:val="000000"/>
          <w:sz w:val="24"/>
          <w:szCs w:val="24"/>
        </w:rPr>
        <w:t xml:space="preserve"> can easily d</w:t>
      </w:r>
      <w:r w:rsidR="002317C3" w:rsidRPr="00891B8C">
        <w:rPr>
          <w:rFonts w:ascii="Arial" w:eastAsia="Times New Roman" w:hAnsi="Arial" w:cs="Arial"/>
          <w:color w:val="000000"/>
          <w:sz w:val="24"/>
          <w:szCs w:val="24"/>
        </w:rPr>
        <w:t>iscover</w:t>
      </w:r>
      <w:r w:rsidR="00F14AEE" w:rsidRPr="00891B8C">
        <w:rPr>
          <w:rFonts w:ascii="Arial" w:eastAsia="Times New Roman" w:hAnsi="Arial" w:cs="Arial"/>
          <w:color w:val="000000"/>
          <w:sz w:val="24"/>
          <w:szCs w:val="24"/>
        </w:rPr>
        <w:t xml:space="preserve"> and explore</w:t>
      </w:r>
      <w:r w:rsidR="002317C3" w:rsidRPr="00891B8C">
        <w:rPr>
          <w:rFonts w:ascii="Arial" w:eastAsia="Times New Roman" w:hAnsi="Arial" w:cs="Arial"/>
          <w:color w:val="000000"/>
          <w:sz w:val="24"/>
          <w:szCs w:val="24"/>
        </w:rPr>
        <w:t xml:space="preserve"> </w:t>
      </w:r>
      <w:r w:rsidR="009826BC" w:rsidRPr="00891B8C">
        <w:rPr>
          <w:rFonts w:ascii="Arial" w:eastAsia="Times New Roman" w:hAnsi="Arial" w:cs="Arial"/>
          <w:color w:val="000000"/>
          <w:sz w:val="24"/>
          <w:szCs w:val="24"/>
        </w:rPr>
        <w:t>high-class</w:t>
      </w:r>
      <w:r w:rsidR="002317C3" w:rsidRPr="00891B8C">
        <w:rPr>
          <w:rFonts w:ascii="Arial" w:eastAsia="Times New Roman" w:hAnsi="Arial" w:cs="Arial"/>
          <w:color w:val="000000"/>
          <w:sz w:val="24"/>
          <w:szCs w:val="24"/>
        </w:rPr>
        <w:t xml:space="preserve"> </w:t>
      </w:r>
      <w:r w:rsidR="00F14AEE" w:rsidRPr="00891B8C">
        <w:rPr>
          <w:rFonts w:ascii="Arial" w:eastAsia="Times New Roman" w:hAnsi="Arial" w:cs="Arial"/>
          <w:color w:val="000000"/>
          <w:sz w:val="24"/>
          <w:szCs w:val="24"/>
        </w:rPr>
        <w:t xml:space="preserve">restaurants around </w:t>
      </w:r>
      <w:r w:rsidR="009826BC">
        <w:rPr>
          <w:rFonts w:ascii="Arial" w:eastAsia="Times New Roman" w:hAnsi="Arial" w:cs="Arial"/>
          <w:color w:val="000000"/>
          <w:sz w:val="24"/>
          <w:szCs w:val="24"/>
        </w:rPr>
        <w:t>Makati with each different type of</w:t>
      </w:r>
      <w:r w:rsidRPr="00891B8C">
        <w:rPr>
          <w:rFonts w:ascii="Arial" w:eastAsia="Times New Roman" w:hAnsi="Arial" w:cs="Arial"/>
          <w:color w:val="000000"/>
          <w:sz w:val="24"/>
          <w:szCs w:val="24"/>
        </w:rPr>
        <w:t xml:space="preserve"> </w:t>
      </w:r>
      <w:r w:rsidR="002317C3" w:rsidRPr="00891B8C">
        <w:rPr>
          <w:rFonts w:ascii="Arial" w:eastAsia="Times New Roman" w:hAnsi="Arial" w:cs="Arial"/>
          <w:color w:val="000000"/>
          <w:sz w:val="24"/>
          <w:szCs w:val="24"/>
        </w:rPr>
        <w:t>cuisines of different cultures</w:t>
      </w:r>
      <w:r w:rsidR="00E06970" w:rsidRPr="00891B8C">
        <w:rPr>
          <w:rFonts w:ascii="Arial" w:eastAsia="Times New Roman" w:hAnsi="Arial" w:cs="Arial"/>
          <w:color w:val="000000"/>
          <w:sz w:val="24"/>
          <w:szCs w:val="24"/>
        </w:rPr>
        <w:t>.</w:t>
      </w:r>
      <w:r w:rsidRPr="00891B8C">
        <w:rPr>
          <w:rFonts w:ascii="Arial" w:eastAsia="Times New Roman" w:hAnsi="Arial" w:cs="Arial"/>
          <w:color w:val="000000"/>
          <w:sz w:val="24"/>
          <w:szCs w:val="24"/>
        </w:rPr>
        <w:t xml:space="preserve"> </w:t>
      </w:r>
      <w:r w:rsidR="00E06970" w:rsidRPr="00891B8C">
        <w:rPr>
          <w:rFonts w:ascii="Arial" w:eastAsia="Times New Roman" w:hAnsi="Arial" w:cs="Arial"/>
          <w:color w:val="000000"/>
          <w:sz w:val="24"/>
          <w:szCs w:val="24"/>
        </w:rPr>
        <w:t>W</w:t>
      </w:r>
      <w:r w:rsidR="004A19C8" w:rsidRPr="00891B8C">
        <w:rPr>
          <w:rFonts w:ascii="Arial" w:eastAsia="Times New Roman" w:hAnsi="Arial" w:cs="Arial"/>
          <w:color w:val="000000"/>
          <w:sz w:val="24"/>
          <w:szCs w:val="24"/>
        </w:rPr>
        <w:t xml:space="preserve">henever </w:t>
      </w:r>
      <w:r w:rsidR="009826BC">
        <w:rPr>
          <w:rFonts w:ascii="Arial" w:eastAsia="Times New Roman" w:hAnsi="Arial" w:cs="Arial"/>
          <w:color w:val="000000"/>
          <w:sz w:val="24"/>
          <w:szCs w:val="24"/>
        </w:rPr>
        <w:t>users</w:t>
      </w:r>
      <w:r w:rsidR="004A19C8" w:rsidRPr="00891B8C">
        <w:rPr>
          <w:rFonts w:ascii="Arial" w:eastAsia="Times New Roman" w:hAnsi="Arial" w:cs="Arial"/>
          <w:color w:val="000000"/>
          <w:sz w:val="24"/>
          <w:szCs w:val="24"/>
        </w:rPr>
        <w:t xml:space="preserve"> </w:t>
      </w:r>
      <w:r w:rsidRPr="00891B8C">
        <w:rPr>
          <w:rFonts w:ascii="Arial" w:eastAsia="Times New Roman" w:hAnsi="Arial" w:cs="Arial"/>
          <w:color w:val="000000"/>
          <w:sz w:val="24"/>
          <w:szCs w:val="24"/>
        </w:rPr>
        <w:t xml:space="preserve">choose a restaurant </w:t>
      </w:r>
      <w:r w:rsidR="009826BC">
        <w:rPr>
          <w:rFonts w:ascii="Arial" w:eastAsia="Times New Roman" w:hAnsi="Arial" w:cs="Arial"/>
          <w:color w:val="000000"/>
          <w:sz w:val="24"/>
          <w:szCs w:val="24"/>
        </w:rPr>
        <w:t>they</w:t>
      </w:r>
      <w:r w:rsidRPr="00891B8C">
        <w:rPr>
          <w:rFonts w:ascii="Arial" w:eastAsia="Times New Roman" w:hAnsi="Arial" w:cs="Arial"/>
          <w:color w:val="000000"/>
          <w:sz w:val="24"/>
          <w:szCs w:val="24"/>
        </w:rPr>
        <w:t xml:space="preserve"> </w:t>
      </w:r>
      <w:r w:rsidR="002317C3" w:rsidRPr="00891B8C">
        <w:rPr>
          <w:rFonts w:ascii="Arial" w:eastAsia="Times New Roman" w:hAnsi="Arial" w:cs="Arial"/>
          <w:color w:val="000000"/>
          <w:sz w:val="24"/>
          <w:szCs w:val="24"/>
        </w:rPr>
        <w:t>wish</w:t>
      </w:r>
      <w:r w:rsidRPr="00891B8C">
        <w:rPr>
          <w:rFonts w:ascii="Arial" w:eastAsia="Times New Roman" w:hAnsi="Arial" w:cs="Arial"/>
          <w:color w:val="000000"/>
          <w:sz w:val="24"/>
          <w:szCs w:val="24"/>
        </w:rPr>
        <w:t xml:space="preserve"> to visit</w:t>
      </w:r>
      <w:r w:rsidR="004A19C8" w:rsidRPr="00891B8C">
        <w:rPr>
          <w:rFonts w:ascii="Arial" w:eastAsia="Times New Roman" w:hAnsi="Arial" w:cs="Arial"/>
          <w:color w:val="000000"/>
          <w:sz w:val="24"/>
          <w:szCs w:val="24"/>
        </w:rPr>
        <w:t>,</w:t>
      </w:r>
      <w:r w:rsidRPr="00891B8C">
        <w:rPr>
          <w:rFonts w:ascii="Arial" w:eastAsia="Times New Roman" w:hAnsi="Arial" w:cs="Arial"/>
          <w:color w:val="000000"/>
          <w:sz w:val="24"/>
          <w:szCs w:val="24"/>
        </w:rPr>
        <w:t xml:space="preserve"> </w:t>
      </w:r>
      <w:r w:rsidR="009826BC">
        <w:rPr>
          <w:rFonts w:ascii="Arial" w:eastAsia="Times New Roman" w:hAnsi="Arial" w:cs="Arial"/>
          <w:color w:val="000000"/>
          <w:sz w:val="24"/>
          <w:szCs w:val="24"/>
        </w:rPr>
        <w:t>users</w:t>
      </w:r>
      <w:r w:rsidRPr="00891B8C">
        <w:rPr>
          <w:rFonts w:ascii="Arial" w:eastAsia="Times New Roman" w:hAnsi="Arial" w:cs="Arial"/>
          <w:color w:val="000000"/>
          <w:sz w:val="24"/>
          <w:szCs w:val="24"/>
        </w:rPr>
        <w:t xml:space="preserve"> can view</w:t>
      </w:r>
      <w:r w:rsidR="004A19C8" w:rsidRPr="00891B8C">
        <w:rPr>
          <w:rFonts w:ascii="Arial" w:eastAsia="Times New Roman" w:hAnsi="Arial" w:cs="Arial"/>
          <w:color w:val="000000"/>
          <w:sz w:val="24"/>
          <w:szCs w:val="24"/>
        </w:rPr>
        <w:t xml:space="preserve"> their detailed</w:t>
      </w:r>
      <w:r w:rsidRPr="00891B8C">
        <w:rPr>
          <w:rFonts w:ascii="Arial" w:eastAsia="Times New Roman" w:hAnsi="Arial" w:cs="Arial"/>
          <w:color w:val="000000"/>
          <w:sz w:val="24"/>
          <w:szCs w:val="24"/>
        </w:rPr>
        <w:t xml:space="preserve"> information, </w:t>
      </w:r>
      <w:r w:rsidR="009826BC">
        <w:rPr>
          <w:rFonts w:ascii="Arial" w:eastAsia="Times New Roman" w:hAnsi="Arial" w:cs="Arial"/>
          <w:color w:val="000000"/>
          <w:sz w:val="24"/>
          <w:szCs w:val="24"/>
        </w:rPr>
        <w:t>they can call directly to the restaurant, visit website and email the restaurant for bookings and reservation</w:t>
      </w:r>
      <w:r w:rsidRPr="00891B8C">
        <w:rPr>
          <w:rFonts w:ascii="Arial" w:eastAsia="Times New Roman" w:hAnsi="Arial" w:cs="Arial"/>
          <w:color w:val="000000"/>
          <w:sz w:val="24"/>
          <w:szCs w:val="24"/>
        </w:rPr>
        <w:t>.</w:t>
      </w:r>
      <w:r w:rsidR="002C5F36" w:rsidRPr="00891B8C">
        <w:rPr>
          <w:rFonts w:ascii="Arial" w:eastAsia="Times New Roman" w:hAnsi="Arial" w:cs="Arial"/>
          <w:color w:val="000000"/>
          <w:sz w:val="24"/>
          <w:szCs w:val="24"/>
        </w:rPr>
        <w:t xml:space="preserve"> The “FoodTrip</w:t>
      </w:r>
      <w:r w:rsidR="009826BC">
        <w:rPr>
          <w:rFonts w:ascii="Arial" w:eastAsia="Times New Roman" w:hAnsi="Arial" w:cs="Arial"/>
          <w:color w:val="000000"/>
          <w:sz w:val="24"/>
          <w:szCs w:val="24"/>
        </w:rPr>
        <w:t xml:space="preserve"> Search Engine</w:t>
      </w:r>
      <w:r w:rsidR="00D874A8" w:rsidRPr="00891B8C">
        <w:rPr>
          <w:rFonts w:ascii="Arial" w:eastAsia="Times New Roman" w:hAnsi="Arial" w:cs="Arial"/>
          <w:color w:val="000000"/>
          <w:sz w:val="24"/>
          <w:szCs w:val="24"/>
        </w:rPr>
        <w:t>” a</w:t>
      </w:r>
      <w:r w:rsidR="002C5F36" w:rsidRPr="00891B8C">
        <w:rPr>
          <w:rFonts w:ascii="Arial" w:eastAsia="Times New Roman" w:hAnsi="Arial" w:cs="Arial"/>
          <w:color w:val="000000"/>
          <w:sz w:val="24"/>
          <w:szCs w:val="24"/>
        </w:rPr>
        <w:t>pp</w:t>
      </w:r>
      <w:r w:rsidR="00D874A8" w:rsidRPr="00891B8C">
        <w:rPr>
          <w:rFonts w:ascii="Arial" w:eastAsia="Times New Roman" w:hAnsi="Arial" w:cs="Arial"/>
          <w:color w:val="000000"/>
          <w:sz w:val="24"/>
          <w:szCs w:val="24"/>
        </w:rPr>
        <w:t>lication</w:t>
      </w:r>
      <w:r w:rsidR="002C5F36" w:rsidRPr="00891B8C">
        <w:rPr>
          <w:rFonts w:ascii="Arial" w:eastAsia="Times New Roman" w:hAnsi="Arial" w:cs="Arial"/>
          <w:color w:val="000000"/>
          <w:sz w:val="24"/>
          <w:szCs w:val="24"/>
        </w:rPr>
        <w:t xml:space="preserve"> </w:t>
      </w:r>
      <w:r w:rsidR="009826BC">
        <w:rPr>
          <w:rFonts w:ascii="Arial" w:eastAsia="Times New Roman" w:hAnsi="Arial" w:cs="Arial"/>
          <w:color w:val="000000"/>
          <w:sz w:val="24"/>
          <w:szCs w:val="24"/>
        </w:rPr>
        <w:t>is a</w:t>
      </w:r>
      <w:r w:rsidR="002C5F36" w:rsidRPr="00891B8C">
        <w:rPr>
          <w:rFonts w:ascii="Arial" w:eastAsia="Times New Roman" w:hAnsi="Arial" w:cs="Arial"/>
          <w:color w:val="000000"/>
          <w:sz w:val="24"/>
          <w:szCs w:val="24"/>
        </w:rPr>
        <w:t xml:space="preserve"> guide to good food and </w:t>
      </w:r>
      <w:r w:rsidR="009826BC">
        <w:rPr>
          <w:rFonts w:ascii="Arial" w:eastAsia="Times New Roman" w:hAnsi="Arial" w:cs="Arial"/>
          <w:color w:val="000000"/>
          <w:sz w:val="24"/>
          <w:szCs w:val="24"/>
        </w:rPr>
        <w:t>good restaurant to find</w:t>
      </w:r>
      <w:r w:rsidR="002C5F36" w:rsidRPr="00891B8C">
        <w:rPr>
          <w:rFonts w:ascii="Arial" w:eastAsia="Times New Roman" w:hAnsi="Arial" w:cs="Arial"/>
          <w:color w:val="000000"/>
          <w:sz w:val="24"/>
          <w:szCs w:val="24"/>
        </w:rPr>
        <w:t xml:space="preserve">, </w:t>
      </w:r>
      <w:r w:rsidR="00564DEC">
        <w:rPr>
          <w:rFonts w:ascii="Arial" w:eastAsia="Times New Roman" w:hAnsi="Arial" w:cs="Arial"/>
          <w:color w:val="000000"/>
          <w:sz w:val="24"/>
          <w:szCs w:val="24"/>
        </w:rPr>
        <w:t>the admin</w:t>
      </w:r>
      <w:r w:rsidR="002C5F36" w:rsidRPr="00891B8C">
        <w:rPr>
          <w:rFonts w:ascii="Arial" w:eastAsia="Times New Roman" w:hAnsi="Arial" w:cs="Arial"/>
          <w:color w:val="000000"/>
          <w:sz w:val="24"/>
          <w:szCs w:val="24"/>
        </w:rPr>
        <w:t xml:space="preserve"> can recommend </w:t>
      </w:r>
      <w:r w:rsidR="009826BC">
        <w:rPr>
          <w:rFonts w:ascii="Arial" w:eastAsia="Times New Roman" w:hAnsi="Arial" w:cs="Arial"/>
          <w:color w:val="000000"/>
          <w:sz w:val="24"/>
          <w:szCs w:val="24"/>
        </w:rPr>
        <w:t xml:space="preserve">through </w:t>
      </w:r>
      <w:r w:rsidR="00564DEC">
        <w:rPr>
          <w:rFonts w:ascii="Arial" w:eastAsia="Times New Roman" w:hAnsi="Arial" w:cs="Arial"/>
          <w:color w:val="000000"/>
          <w:sz w:val="24"/>
          <w:szCs w:val="24"/>
        </w:rPr>
        <w:t>the</w:t>
      </w:r>
      <w:r w:rsidR="009826BC">
        <w:rPr>
          <w:rFonts w:ascii="Arial" w:eastAsia="Times New Roman" w:hAnsi="Arial" w:cs="Arial"/>
          <w:color w:val="000000"/>
          <w:sz w:val="24"/>
          <w:szCs w:val="24"/>
        </w:rPr>
        <w:t xml:space="preserve"> featured restaurant where users can find great place to eat.</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E842F9" w:rsidRDefault="00E842F9" w:rsidP="00FA2213">
      <w:pPr>
        <w:shd w:val="clear" w:color="auto" w:fill="FFFFFF"/>
        <w:spacing w:after="0" w:line="240" w:lineRule="auto"/>
        <w:rPr>
          <w:rFonts w:ascii="Arial" w:eastAsia="Times New Roman" w:hAnsi="Arial" w:cs="Arial"/>
          <w:color w:val="222222"/>
          <w:sz w:val="24"/>
          <w:szCs w:val="24"/>
        </w:rPr>
      </w:pPr>
    </w:p>
    <w:p w:rsidR="00E842F9" w:rsidRDefault="00E842F9"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E842F9" w:rsidRPr="00891B8C" w:rsidRDefault="00492B13" w:rsidP="00492B13">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1</w:t>
      </w:r>
    </w:p>
    <w:p w:rsidR="00FA2213" w:rsidRPr="00891B8C" w:rsidRDefault="00FA2213" w:rsidP="00902279">
      <w:pPr>
        <w:pStyle w:val="ListParagraph"/>
        <w:numPr>
          <w:ilvl w:val="0"/>
          <w:numId w:val="3"/>
        </w:num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5" w:name="m_-2141605104293795924__Toc411938947"/>
      <w:r w:rsidRPr="00891B8C">
        <w:rPr>
          <w:rFonts w:ascii="Arial" w:eastAsia="Times New Roman" w:hAnsi="Arial" w:cs="Arial"/>
          <w:b/>
          <w:bCs/>
          <w:color w:val="222222"/>
          <w:sz w:val="24"/>
          <w:szCs w:val="24"/>
        </w:rPr>
        <w:t>Client Profile</w:t>
      </w:r>
      <w:bookmarkEnd w:id="5"/>
    </w:p>
    <w:p w:rsidR="001D7CCE" w:rsidRPr="00891B8C" w:rsidRDefault="007A606F" w:rsidP="007A606F">
      <w:pPr>
        <w:pStyle w:val="NoSpacing"/>
        <w:ind w:left="1860"/>
        <w:rPr>
          <w:rFonts w:ascii="Arial" w:hAnsi="Arial" w:cs="Arial"/>
          <w:b/>
          <w:sz w:val="24"/>
          <w:szCs w:val="24"/>
          <w:u w:val="single"/>
        </w:rPr>
      </w:pPr>
      <w:r w:rsidRPr="00891B8C">
        <w:rPr>
          <w:rFonts w:ascii="Arial" w:hAnsi="Arial" w:cs="Arial"/>
          <w:b/>
          <w:sz w:val="24"/>
          <w:szCs w:val="24"/>
        </w:rPr>
        <w:t xml:space="preserve">                             </w:t>
      </w:r>
      <w:r w:rsidR="001D7CCE" w:rsidRPr="00891B8C">
        <w:rPr>
          <w:rFonts w:ascii="Arial" w:hAnsi="Arial" w:cs="Arial"/>
          <w:b/>
          <w:sz w:val="24"/>
          <w:szCs w:val="24"/>
          <w:u w:val="single"/>
        </w:rPr>
        <w:t>Personal Information</w:t>
      </w:r>
    </w:p>
    <w:p w:rsidR="001D7CCE" w:rsidRPr="00891B8C" w:rsidRDefault="001D7CCE" w:rsidP="001D7CCE">
      <w:pPr>
        <w:pStyle w:val="NoSpacing"/>
        <w:ind w:left="1860"/>
        <w:jc w:val="center"/>
        <w:rPr>
          <w:rFonts w:ascii="Arial" w:hAnsi="Arial" w:cs="Arial"/>
          <w:b/>
          <w:sz w:val="24"/>
          <w:szCs w:val="24"/>
        </w:rPr>
      </w:pPr>
    </w:p>
    <w:tbl>
      <w:tblPr>
        <w:tblW w:w="9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2"/>
        <w:gridCol w:w="266"/>
        <w:gridCol w:w="180"/>
        <w:gridCol w:w="178"/>
        <w:gridCol w:w="12"/>
        <w:gridCol w:w="78"/>
        <w:gridCol w:w="90"/>
        <w:gridCol w:w="1710"/>
        <w:gridCol w:w="636"/>
        <w:gridCol w:w="174"/>
        <w:gridCol w:w="189"/>
        <w:gridCol w:w="183"/>
        <w:gridCol w:w="1170"/>
        <w:gridCol w:w="540"/>
        <w:gridCol w:w="258"/>
        <w:gridCol w:w="372"/>
        <w:gridCol w:w="618"/>
        <w:gridCol w:w="1743"/>
      </w:tblGrid>
      <w:tr w:rsidR="001D7CCE" w:rsidRPr="00891B8C" w:rsidTr="00FB3C5A">
        <w:tc>
          <w:tcPr>
            <w:tcW w:w="1448" w:type="dxa"/>
            <w:gridSpan w:val="2"/>
            <w:tcBorders>
              <w:top w:val="single" w:sz="12" w:space="0" w:color="auto"/>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Last Name:</w:t>
            </w:r>
          </w:p>
        </w:tc>
        <w:tc>
          <w:tcPr>
            <w:tcW w:w="2248" w:type="dxa"/>
            <w:gridSpan w:val="6"/>
            <w:tcBorders>
              <w:top w:val="single" w:sz="12" w:space="0" w:color="auto"/>
              <w:left w:val="nil"/>
              <w:bottom w:val="single" w:sz="4" w:space="0" w:color="auto"/>
              <w:right w:val="nil"/>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Ferrer</w:t>
            </w:r>
            <w:ins w:id="6" w:author="Rouzandra Zuniga" w:date="2016-04-12T21:38:00Z">
              <w:r w:rsidR="001D7CCE" w:rsidRPr="00891B8C">
                <w:rPr>
                  <w:rFonts w:ascii="Arial" w:hAnsi="Arial" w:cs="Arial"/>
                  <w:sz w:val="24"/>
                  <w:szCs w:val="24"/>
                </w:rPr>
                <w:t>Ferrer</w:t>
              </w:r>
            </w:ins>
          </w:p>
        </w:tc>
        <w:tc>
          <w:tcPr>
            <w:tcW w:w="810" w:type="dxa"/>
            <w:gridSpan w:val="2"/>
            <w:tcBorders>
              <w:top w:val="single" w:sz="12" w:space="0" w:color="auto"/>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First:</w:t>
            </w:r>
          </w:p>
        </w:tc>
        <w:tc>
          <w:tcPr>
            <w:tcW w:w="2340" w:type="dxa"/>
            <w:gridSpan w:val="5"/>
            <w:tcBorders>
              <w:top w:val="single" w:sz="12" w:space="0" w:color="auto"/>
              <w:left w:val="nil"/>
              <w:bottom w:val="single" w:sz="4" w:space="0" w:color="auto"/>
              <w:right w:val="nil"/>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Gef Gail</w:t>
            </w:r>
            <w:ins w:id="7" w:author="Rouzandra Zuniga" w:date="2016-04-12T21:38:00Z">
              <w:r w:rsidR="001D7CCE" w:rsidRPr="00891B8C">
                <w:rPr>
                  <w:rFonts w:ascii="Arial" w:hAnsi="Arial" w:cs="Arial"/>
                  <w:sz w:val="24"/>
                  <w:szCs w:val="24"/>
                </w:rPr>
                <w:t>Gef Gail</w:t>
              </w:r>
            </w:ins>
          </w:p>
        </w:tc>
        <w:tc>
          <w:tcPr>
            <w:tcW w:w="990" w:type="dxa"/>
            <w:gridSpan w:val="2"/>
            <w:tcBorders>
              <w:top w:val="single" w:sz="12" w:space="0" w:color="auto"/>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Middle:</w:t>
            </w:r>
          </w:p>
        </w:tc>
        <w:tc>
          <w:tcPr>
            <w:tcW w:w="1743" w:type="dxa"/>
            <w:tcBorders>
              <w:top w:val="single" w:sz="12" w:space="0" w:color="auto"/>
              <w:left w:val="nil"/>
              <w:bottom w:val="single" w:sz="4" w:space="0" w:color="auto"/>
              <w:right w:val="single" w:sz="12" w:space="0" w:color="auto"/>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D</w:t>
            </w:r>
            <w:ins w:id="8" w:author="Rouzandra Zuniga" w:date="2016-04-12T21:38:00Z">
              <w:r w:rsidR="001D7CCE" w:rsidRPr="00891B8C">
                <w:rPr>
                  <w:rFonts w:ascii="Arial" w:hAnsi="Arial" w:cs="Arial"/>
                  <w:sz w:val="24"/>
                  <w:szCs w:val="24"/>
                </w:rPr>
                <w:t>D</w:t>
              </w:r>
            </w:ins>
          </w:p>
        </w:tc>
      </w:tr>
      <w:tr w:rsidR="001D7CCE" w:rsidRPr="00891B8C" w:rsidTr="00FB3C5A">
        <w:tc>
          <w:tcPr>
            <w:tcW w:w="1806" w:type="dxa"/>
            <w:gridSpan w:val="4"/>
            <w:tcBorders>
              <w:top w:val="nil"/>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Maiden Name:</w:t>
            </w:r>
          </w:p>
        </w:tc>
        <w:tc>
          <w:tcPr>
            <w:tcW w:w="3072" w:type="dxa"/>
            <w:gridSpan w:val="8"/>
            <w:tcBorders>
              <w:top w:val="nil"/>
              <w:left w:val="nil"/>
              <w:right w:val="nil"/>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Gef</w:t>
            </w:r>
            <w:ins w:id="9" w:author="Rouzandra Zuniga" w:date="2016-04-12T21:38:00Z">
              <w:r w:rsidR="001D7CCE" w:rsidRPr="00891B8C">
                <w:rPr>
                  <w:rFonts w:ascii="Arial" w:hAnsi="Arial" w:cs="Arial"/>
                  <w:sz w:val="24"/>
                  <w:szCs w:val="24"/>
                </w:rPr>
                <w:t>Gef</w:t>
              </w:r>
            </w:ins>
          </w:p>
        </w:tc>
        <w:tc>
          <w:tcPr>
            <w:tcW w:w="2340" w:type="dxa"/>
            <w:gridSpan w:val="4"/>
            <w:tcBorders>
              <w:top w:val="nil"/>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Date of Application:</w:t>
            </w:r>
          </w:p>
        </w:tc>
        <w:tc>
          <w:tcPr>
            <w:tcW w:w="2361" w:type="dxa"/>
            <w:gridSpan w:val="2"/>
            <w:tcBorders>
              <w:top w:val="nil"/>
              <w:left w:val="nil"/>
              <w:right w:val="single" w:sz="12" w:space="0" w:color="auto"/>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April 10, 2016</w:t>
            </w:r>
            <w:ins w:id="10" w:author="Rouzandra Zuniga" w:date="2016-04-12T21:38:00Z">
              <w:r w:rsidR="001D7CCE" w:rsidRPr="00891B8C">
                <w:rPr>
                  <w:rFonts w:ascii="Arial" w:hAnsi="Arial" w:cs="Arial"/>
                  <w:sz w:val="24"/>
                  <w:szCs w:val="24"/>
                </w:rPr>
                <w:t>April 10,2016</w:t>
              </w:r>
            </w:ins>
          </w:p>
        </w:tc>
      </w:tr>
      <w:tr w:rsidR="001D7CCE" w:rsidRPr="00891B8C" w:rsidTr="00FB3C5A">
        <w:tc>
          <w:tcPr>
            <w:tcW w:w="1896" w:type="dxa"/>
            <w:gridSpan w:val="6"/>
            <w:tcBorders>
              <w:top w:val="nil"/>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Date of Birth:</w:t>
            </w:r>
          </w:p>
        </w:tc>
        <w:tc>
          <w:tcPr>
            <w:tcW w:w="2436" w:type="dxa"/>
            <w:gridSpan w:val="3"/>
            <w:tcBorders>
              <w:top w:val="nil"/>
              <w:left w:val="nil"/>
              <w:bottom w:val="single" w:sz="4" w:space="0" w:color="000000"/>
              <w:right w:val="nil"/>
            </w:tcBorders>
            <w:shd w:val="clear" w:color="auto" w:fill="auto"/>
          </w:tcPr>
          <w:p w:rsidR="001D7CCE" w:rsidRPr="00891B8C" w:rsidRDefault="00BE57F3" w:rsidP="001D7CCE">
            <w:pPr>
              <w:spacing w:after="0" w:line="240" w:lineRule="auto"/>
              <w:jc w:val="center"/>
              <w:rPr>
                <w:rFonts w:ascii="Arial" w:hAnsi="Arial" w:cs="Arial"/>
                <w:sz w:val="24"/>
                <w:szCs w:val="24"/>
              </w:rPr>
            </w:pPr>
            <w:r>
              <w:rPr>
                <w:rFonts w:ascii="Arial" w:hAnsi="Arial" w:cs="Arial"/>
                <w:sz w:val="24"/>
                <w:szCs w:val="24"/>
              </w:rPr>
              <w:t>June 18, 1989</w:t>
            </w:r>
            <w:ins w:id="11" w:author="Rouzandra Zuniga" w:date="2016-04-12T21:38:00Z">
              <w:r w:rsidR="001D7CCE" w:rsidRPr="00891B8C">
                <w:rPr>
                  <w:rFonts w:ascii="Arial" w:hAnsi="Arial" w:cs="Arial"/>
                  <w:sz w:val="24"/>
                  <w:szCs w:val="24"/>
                </w:rPr>
                <w:t>June 18, 1989</w:t>
              </w:r>
            </w:ins>
          </w:p>
        </w:tc>
        <w:tc>
          <w:tcPr>
            <w:tcW w:w="1716" w:type="dxa"/>
            <w:gridSpan w:val="4"/>
            <w:tcBorders>
              <w:top w:val="nil"/>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Place of Birth:</w:t>
            </w:r>
          </w:p>
        </w:tc>
        <w:tc>
          <w:tcPr>
            <w:tcW w:w="3531" w:type="dxa"/>
            <w:gridSpan w:val="5"/>
            <w:tcBorders>
              <w:top w:val="nil"/>
              <w:left w:val="nil"/>
              <w:bottom w:val="single" w:sz="4" w:space="0" w:color="000000"/>
              <w:right w:val="single" w:sz="12" w:space="0" w:color="auto"/>
            </w:tcBorders>
            <w:shd w:val="clear" w:color="auto" w:fill="auto"/>
          </w:tcPr>
          <w:p w:rsidR="001D7CCE" w:rsidRPr="00891B8C" w:rsidRDefault="00056D7E" w:rsidP="001D7CCE">
            <w:pPr>
              <w:spacing w:after="0" w:line="240" w:lineRule="auto"/>
              <w:jc w:val="center"/>
              <w:rPr>
                <w:rFonts w:ascii="Arial" w:hAnsi="Arial" w:cs="Arial"/>
                <w:sz w:val="24"/>
                <w:szCs w:val="24"/>
              </w:rPr>
            </w:pPr>
            <w:r>
              <w:rPr>
                <w:rFonts w:ascii="Arial" w:hAnsi="Arial" w:cs="Arial"/>
                <w:sz w:val="24"/>
                <w:szCs w:val="24"/>
              </w:rPr>
              <w:t>Calgary</w:t>
            </w:r>
            <w:ins w:id="12" w:author="Rouzandra Zuniga" w:date="2016-04-12T21:38:00Z">
              <w:r w:rsidR="001D7CCE" w:rsidRPr="00891B8C">
                <w:rPr>
                  <w:rFonts w:ascii="Arial" w:hAnsi="Arial" w:cs="Arial"/>
                  <w:sz w:val="24"/>
                  <w:szCs w:val="24"/>
                </w:rPr>
                <w:t>Calgary</w:t>
              </w:r>
            </w:ins>
          </w:p>
        </w:tc>
      </w:tr>
      <w:tr w:rsidR="001D7CCE" w:rsidRPr="00891B8C" w:rsidTr="00FB3C5A">
        <w:tc>
          <w:tcPr>
            <w:tcW w:w="1182" w:type="dxa"/>
            <w:tcBorders>
              <w:top w:val="nil"/>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Address:</w:t>
            </w:r>
          </w:p>
        </w:tc>
        <w:tc>
          <w:tcPr>
            <w:tcW w:w="8397" w:type="dxa"/>
            <w:gridSpan w:val="17"/>
            <w:tcBorders>
              <w:top w:val="nil"/>
              <w:left w:val="nil"/>
              <w:bottom w:val="single" w:sz="4" w:space="0" w:color="auto"/>
              <w:right w:val="single" w:sz="12" w:space="0" w:color="auto"/>
            </w:tcBorders>
            <w:shd w:val="clear" w:color="auto" w:fill="auto"/>
          </w:tcPr>
          <w:p w:rsidR="001D7CCE" w:rsidRPr="00891B8C" w:rsidRDefault="001D7CCE" w:rsidP="001D7CCE">
            <w:pPr>
              <w:spacing w:after="0" w:line="240" w:lineRule="auto"/>
              <w:jc w:val="center"/>
              <w:rPr>
                <w:rFonts w:ascii="Arial" w:hAnsi="Arial" w:cs="Arial"/>
                <w:sz w:val="24"/>
                <w:szCs w:val="24"/>
              </w:rPr>
            </w:pPr>
            <w:ins w:id="13" w:author="Rouzandra Zuniga" w:date="2016-04-12T21:38:00Z">
              <w:r w:rsidRPr="00891B8C">
                <w:rPr>
                  <w:rFonts w:ascii="Arial" w:hAnsi="Arial" w:cs="Arial"/>
                  <w:sz w:val="24"/>
                  <w:szCs w:val="24"/>
                </w:rPr>
                <w:t>Imus Cavite City</w:t>
              </w:r>
            </w:ins>
          </w:p>
        </w:tc>
      </w:tr>
      <w:tr w:rsidR="001D7CCE" w:rsidRPr="00891B8C" w:rsidTr="00FB3C5A">
        <w:tc>
          <w:tcPr>
            <w:tcW w:w="1986" w:type="dxa"/>
            <w:gridSpan w:val="7"/>
            <w:tcBorders>
              <w:top w:val="nil"/>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Phone Number:</w:t>
            </w:r>
          </w:p>
        </w:tc>
        <w:tc>
          <w:tcPr>
            <w:tcW w:w="2709" w:type="dxa"/>
            <w:gridSpan w:val="4"/>
            <w:tcBorders>
              <w:top w:val="nil"/>
              <w:left w:val="nil"/>
              <w:bottom w:val="single" w:sz="4" w:space="0" w:color="auto"/>
              <w:right w:val="nil"/>
            </w:tcBorders>
            <w:shd w:val="clear" w:color="auto" w:fill="auto"/>
          </w:tcPr>
          <w:p w:rsidR="001D7CCE" w:rsidRPr="00891B8C" w:rsidRDefault="00056D7E" w:rsidP="001D7CCE">
            <w:pPr>
              <w:spacing w:after="0" w:line="240" w:lineRule="auto"/>
              <w:jc w:val="center"/>
              <w:rPr>
                <w:rFonts w:ascii="Arial" w:hAnsi="Arial" w:cs="Arial"/>
                <w:sz w:val="24"/>
                <w:szCs w:val="24"/>
              </w:rPr>
            </w:pPr>
            <w:r>
              <w:rPr>
                <w:rFonts w:ascii="Arial" w:hAnsi="Arial" w:cs="Arial"/>
                <w:sz w:val="24"/>
                <w:szCs w:val="24"/>
              </w:rPr>
              <w:t>N/A</w:t>
            </w:r>
            <w:ins w:id="14" w:author="Rouzandra Zuniga" w:date="2016-04-12T21:38:00Z">
              <w:r w:rsidR="001D7CCE" w:rsidRPr="00891B8C">
                <w:rPr>
                  <w:rFonts w:ascii="Arial" w:hAnsi="Arial" w:cs="Arial"/>
                  <w:sz w:val="24"/>
                  <w:szCs w:val="24"/>
                </w:rPr>
                <w:t>N/A</w:t>
              </w:r>
            </w:ins>
          </w:p>
        </w:tc>
        <w:tc>
          <w:tcPr>
            <w:tcW w:w="1893" w:type="dxa"/>
            <w:gridSpan w:val="3"/>
            <w:tcBorders>
              <w:top w:val="nil"/>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Work Number:</w:t>
            </w:r>
          </w:p>
        </w:tc>
        <w:tc>
          <w:tcPr>
            <w:tcW w:w="2991" w:type="dxa"/>
            <w:gridSpan w:val="4"/>
            <w:tcBorders>
              <w:top w:val="nil"/>
              <w:left w:val="nil"/>
              <w:bottom w:val="single" w:sz="4" w:space="0" w:color="auto"/>
              <w:right w:val="single" w:sz="12" w:space="0" w:color="auto"/>
            </w:tcBorders>
            <w:shd w:val="clear" w:color="auto" w:fill="auto"/>
          </w:tcPr>
          <w:p w:rsidR="001D7CCE" w:rsidRPr="00891B8C" w:rsidRDefault="00056D7E" w:rsidP="001D7CCE">
            <w:pPr>
              <w:spacing w:after="0" w:line="240" w:lineRule="auto"/>
              <w:jc w:val="center"/>
              <w:rPr>
                <w:rFonts w:ascii="Arial" w:hAnsi="Arial" w:cs="Arial"/>
                <w:sz w:val="24"/>
                <w:szCs w:val="24"/>
              </w:rPr>
            </w:pPr>
            <w:r>
              <w:rPr>
                <w:rFonts w:ascii="Arial" w:hAnsi="Arial" w:cs="Arial"/>
                <w:sz w:val="24"/>
                <w:szCs w:val="24"/>
              </w:rPr>
              <w:t>8017879</w:t>
            </w:r>
            <w:ins w:id="15" w:author="Rouzandra Zuniga" w:date="2016-04-12T21:38:00Z">
              <w:r w:rsidR="001D7CCE" w:rsidRPr="00891B8C">
                <w:rPr>
                  <w:rFonts w:ascii="Arial" w:hAnsi="Arial" w:cs="Arial"/>
                  <w:sz w:val="24"/>
                  <w:szCs w:val="24"/>
                </w:rPr>
                <w:t>8017879</w:t>
              </w:r>
            </w:ins>
          </w:p>
        </w:tc>
      </w:tr>
      <w:tr w:rsidR="001D7CCE" w:rsidRPr="00891B8C" w:rsidTr="00FB3C5A">
        <w:tc>
          <w:tcPr>
            <w:tcW w:w="1628" w:type="dxa"/>
            <w:gridSpan w:val="3"/>
            <w:tcBorders>
              <w:top w:val="nil"/>
              <w:left w:val="single" w:sz="12" w:space="0" w:color="auto"/>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Cell Number:</w:t>
            </w:r>
          </w:p>
        </w:tc>
        <w:tc>
          <w:tcPr>
            <w:tcW w:w="3067" w:type="dxa"/>
            <w:gridSpan w:val="8"/>
            <w:tcBorders>
              <w:top w:val="nil"/>
              <w:left w:val="nil"/>
              <w:bottom w:val="single" w:sz="4" w:space="0" w:color="auto"/>
              <w:right w:val="nil"/>
            </w:tcBorders>
            <w:shd w:val="clear" w:color="auto" w:fill="auto"/>
          </w:tcPr>
          <w:p w:rsidR="001D7CCE" w:rsidRPr="00891B8C" w:rsidRDefault="00056D7E" w:rsidP="001D7CCE">
            <w:pPr>
              <w:spacing w:after="0" w:line="240" w:lineRule="auto"/>
              <w:jc w:val="center"/>
              <w:rPr>
                <w:rFonts w:ascii="Arial" w:hAnsi="Arial" w:cs="Arial"/>
                <w:sz w:val="24"/>
                <w:szCs w:val="24"/>
              </w:rPr>
            </w:pPr>
            <w:r>
              <w:rPr>
                <w:rFonts w:ascii="Arial" w:hAnsi="Arial" w:cs="Arial"/>
                <w:sz w:val="24"/>
                <w:szCs w:val="24"/>
              </w:rPr>
              <w:t>09778267382</w:t>
            </w:r>
            <w:ins w:id="16" w:author="Rouzandra Zuniga" w:date="2016-04-12T21:38:00Z">
              <w:r w:rsidR="001D7CCE" w:rsidRPr="00891B8C">
                <w:rPr>
                  <w:rFonts w:ascii="Arial" w:hAnsi="Arial" w:cs="Arial"/>
                  <w:sz w:val="24"/>
                  <w:szCs w:val="24"/>
                </w:rPr>
                <w:t>09778267382</w:t>
              </w:r>
            </w:ins>
          </w:p>
        </w:tc>
        <w:tc>
          <w:tcPr>
            <w:tcW w:w="1893" w:type="dxa"/>
            <w:gridSpan w:val="3"/>
            <w:tcBorders>
              <w:top w:val="nil"/>
              <w:left w:val="nil"/>
              <w:bottom w:val="nil"/>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Email Address:</w:t>
            </w:r>
          </w:p>
        </w:tc>
        <w:tc>
          <w:tcPr>
            <w:tcW w:w="2991" w:type="dxa"/>
            <w:gridSpan w:val="4"/>
            <w:tcBorders>
              <w:top w:val="single" w:sz="4" w:space="0" w:color="auto"/>
              <w:left w:val="nil"/>
              <w:bottom w:val="single" w:sz="4" w:space="0" w:color="auto"/>
              <w:right w:val="single" w:sz="12" w:space="0" w:color="auto"/>
            </w:tcBorders>
            <w:shd w:val="clear" w:color="auto" w:fill="auto"/>
          </w:tcPr>
          <w:p w:rsidR="001D7CCE" w:rsidRPr="00891B8C" w:rsidRDefault="00056D7E" w:rsidP="001D7CCE">
            <w:pPr>
              <w:spacing w:after="0" w:line="240" w:lineRule="auto"/>
              <w:jc w:val="center"/>
              <w:rPr>
                <w:rFonts w:ascii="Arial" w:hAnsi="Arial" w:cs="Arial"/>
                <w:sz w:val="24"/>
                <w:szCs w:val="24"/>
              </w:rPr>
            </w:pPr>
            <w:r>
              <w:rPr>
                <w:rFonts w:ascii="Arial" w:hAnsi="Arial" w:cs="Arial"/>
                <w:sz w:val="24"/>
                <w:szCs w:val="24"/>
              </w:rPr>
              <w:t>gefyu@gmail.com</w:t>
            </w:r>
            <w:r w:rsidR="00492B13">
              <w:rPr>
                <w:rFonts w:ascii="Arial" w:hAnsi="Arial" w:cs="Arial"/>
                <w:sz w:val="24"/>
                <w:szCs w:val="24"/>
              </w:rPr>
              <w:fldChar w:fldCharType="begin"/>
            </w:r>
            <w:r w:rsidR="00492B13">
              <w:rPr>
                <w:rFonts w:ascii="Arial" w:hAnsi="Arial" w:cs="Arial"/>
                <w:sz w:val="24"/>
                <w:szCs w:val="24"/>
              </w:rPr>
              <w:instrText xml:space="preserve"> HYPERLINK "mailto:</w:instrText>
            </w:r>
            <w:ins w:id="17" w:author="Rouzandra Zuniga" w:date="2016-04-12T21:38:00Z">
              <w:r w:rsidR="00492B13" w:rsidRPr="00891B8C">
                <w:rPr>
                  <w:rFonts w:ascii="Arial" w:hAnsi="Arial" w:cs="Arial"/>
                  <w:sz w:val="24"/>
                  <w:szCs w:val="24"/>
                </w:rPr>
                <w:instrText>gefyu@gmail.com</w:instrText>
              </w:r>
            </w:ins>
            <w:r w:rsidR="00492B13">
              <w:rPr>
                <w:rFonts w:ascii="Arial" w:hAnsi="Arial" w:cs="Arial"/>
                <w:sz w:val="24"/>
                <w:szCs w:val="24"/>
              </w:rPr>
              <w:instrText xml:space="preserve">" </w:instrText>
            </w:r>
            <w:r w:rsidR="00492B13">
              <w:rPr>
                <w:rFonts w:ascii="Arial" w:hAnsi="Arial" w:cs="Arial"/>
                <w:sz w:val="24"/>
                <w:szCs w:val="24"/>
              </w:rPr>
              <w:fldChar w:fldCharType="separate"/>
            </w:r>
            <w:ins w:id="18" w:author="Rouzandra Zuniga" w:date="2016-04-12T21:38:00Z">
              <w:r w:rsidR="00492B13" w:rsidRPr="00514DD8">
                <w:rPr>
                  <w:rStyle w:val="Hyperlink"/>
                  <w:rFonts w:ascii="Arial" w:hAnsi="Arial" w:cs="Arial"/>
                  <w:sz w:val="24"/>
                  <w:szCs w:val="24"/>
                </w:rPr>
                <w:t>gefyu@gmail.com</w:t>
              </w:r>
            </w:ins>
            <w:r w:rsidR="00492B13">
              <w:rPr>
                <w:rFonts w:ascii="Arial" w:hAnsi="Arial" w:cs="Arial"/>
                <w:sz w:val="24"/>
                <w:szCs w:val="24"/>
              </w:rPr>
              <w:fldChar w:fldCharType="end"/>
            </w:r>
          </w:p>
        </w:tc>
      </w:tr>
      <w:tr w:rsidR="001D7CCE" w:rsidRPr="00891B8C" w:rsidTr="00FB3C5A">
        <w:tc>
          <w:tcPr>
            <w:tcW w:w="1818" w:type="dxa"/>
            <w:gridSpan w:val="5"/>
            <w:tcBorders>
              <w:top w:val="nil"/>
              <w:left w:val="single" w:sz="12" w:space="0" w:color="auto"/>
              <w:bottom w:val="single" w:sz="12" w:space="0" w:color="auto"/>
              <w:right w:val="nil"/>
            </w:tcBorders>
            <w:shd w:val="clear" w:color="auto" w:fill="auto"/>
          </w:tcPr>
          <w:p w:rsidR="001D7CCE" w:rsidRPr="00891B8C" w:rsidRDefault="001D7CCE" w:rsidP="001D7CCE">
            <w:pPr>
              <w:spacing w:after="0" w:line="240" w:lineRule="auto"/>
              <w:jc w:val="center"/>
              <w:rPr>
                <w:rFonts w:ascii="Arial" w:hAnsi="Arial" w:cs="Arial"/>
                <w:sz w:val="24"/>
                <w:szCs w:val="24"/>
              </w:rPr>
            </w:pPr>
            <w:r w:rsidRPr="00891B8C">
              <w:rPr>
                <w:rFonts w:ascii="Arial" w:hAnsi="Arial" w:cs="Arial"/>
                <w:sz w:val="24"/>
                <w:szCs w:val="24"/>
              </w:rPr>
              <w:t>Occupation:</w:t>
            </w:r>
          </w:p>
        </w:tc>
        <w:tc>
          <w:tcPr>
            <w:tcW w:w="7761" w:type="dxa"/>
            <w:gridSpan w:val="13"/>
            <w:tcBorders>
              <w:top w:val="single" w:sz="4" w:space="0" w:color="auto"/>
              <w:left w:val="nil"/>
              <w:bottom w:val="single" w:sz="12" w:space="0" w:color="auto"/>
              <w:right w:val="single" w:sz="12" w:space="0" w:color="auto"/>
            </w:tcBorders>
            <w:shd w:val="clear" w:color="auto" w:fill="auto"/>
          </w:tcPr>
          <w:p w:rsidR="001D7CCE" w:rsidRPr="00891B8C" w:rsidRDefault="001D7CCE" w:rsidP="001D7CCE">
            <w:pPr>
              <w:spacing w:after="0" w:line="240" w:lineRule="auto"/>
              <w:jc w:val="center"/>
              <w:rPr>
                <w:rFonts w:ascii="Arial" w:hAnsi="Arial" w:cs="Arial"/>
                <w:sz w:val="24"/>
                <w:szCs w:val="24"/>
              </w:rPr>
            </w:pPr>
            <w:ins w:id="19" w:author="Rouzandra Zuniga" w:date="2016-04-12T21:38:00Z">
              <w:r w:rsidRPr="00891B8C">
                <w:rPr>
                  <w:rFonts w:ascii="Arial" w:hAnsi="Arial" w:cs="Arial"/>
                  <w:sz w:val="24"/>
                  <w:szCs w:val="24"/>
                </w:rPr>
                <w:t>General Manager</w:t>
              </w:r>
            </w:ins>
          </w:p>
        </w:tc>
      </w:tr>
    </w:tbl>
    <w:p w:rsidR="007A606F" w:rsidRPr="00891B8C" w:rsidRDefault="007A606F" w:rsidP="007A606F">
      <w:pPr>
        <w:pStyle w:val="NoSpacing"/>
        <w:jc w:val="center"/>
        <w:rPr>
          <w:rFonts w:ascii="Arial" w:hAnsi="Arial" w:cs="Arial"/>
          <w:sz w:val="24"/>
          <w:szCs w:val="24"/>
        </w:rPr>
      </w:pPr>
      <w:r w:rsidRPr="00891B8C">
        <w:rPr>
          <w:rFonts w:ascii="Arial" w:hAnsi="Arial" w:cs="Arial"/>
          <w:b/>
          <w:sz w:val="24"/>
          <w:szCs w:val="24"/>
          <w:u w:val="single"/>
        </w:rPr>
        <w:t>Company Information</w:t>
      </w:r>
    </w:p>
    <w:p w:rsidR="001D7CCE" w:rsidRPr="00891B8C" w:rsidRDefault="001D7CCE" w:rsidP="001D7CCE">
      <w:pPr>
        <w:pStyle w:val="NoSpacing"/>
        <w:ind w:left="1860"/>
        <w:jc w:val="center"/>
        <w:rPr>
          <w:rFonts w:ascii="Arial" w:hAnsi="Arial" w:cs="Arial"/>
          <w:b/>
          <w:sz w:val="24"/>
          <w:szCs w:val="24"/>
          <w:u w:val="single"/>
        </w:rPr>
      </w:pPr>
    </w:p>
    <w:p w:rsidR="001D7CCE" w:rsidRPr="00891B8C" w:rsidRDefault="001D7CCE" w:rsidP="007A606F">
      <w:pPr>
        <w:pStyle w:val="NoSpacing"/>
        <w:ind w:left="1860"/>
        <w:jc w:val="center"/>
        <w:rPr>
          <w:rFonts w:ascii="Arial" w:hAnsi="Arial" w:cs="Arial"/>
          <w:b/>
          <w:sz w:val="24"/>
          <w:szCs w:val="24"/>
          <w:u w:val="single"/>
        </w:rPr>
      </w:pPr>
    </w:p>
    <w:tbl>
      <w:tblPr>
        <w:tblpPr w:leftFromText="180" w:rightFromText="180" w:vertAnchor="text" w:horzAnchor="margin" w:tblpY="-154"/>
        <w:tblOverlap w:val="never"/>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2088"/>
        <w:gridCol w:w="180"/>
        <w:gridCol w:w="2406"/>
        <w:gridCol w:w="1734"/>
        <w:gridCol w:w="3150"/>
      </w:tblGrid>
      <w:tr w:rsidR="001D7CCE" w:rsidRPr="00891B8C" w:rsidTr="00FB3C5A">
        <w:tc>
          <w:tcPr>
            <w:tcW w:w="2088" w:type="dxa"/>
            <w:shd w:val="clear" w:color="auto" w:fill="auto"/>
          </w:tcPr>
          <w:p w:rsidR="001D7CCE" w:rsidRPr="00891B8C" w:rsidRDefault="001D7CCE" w:rsidP="001D7CCE">
            <w:pPr>
              <w:tabs>
                <w:tab w:val="left" w:pos="7890"/>
              </w:tabs>
              <w:spacing w:after="0" w:line="240" w:lineRule="auto"/>
              <w:jc w:val="center"/>
              <w:rPr>
                <w:rFonts w:ascii="Arial" w:hAnsi="Arial" w:cs="Arial"/>
                <w:sz w:val="24"/>
                <w:szCs w:val="24"/>
              </w:rPr>
            </w:pPr>
            <w:r w:rsidRPr="00891B8C">
              <w:rPr>
                <w:rFonts w:ascii="Arial" w:hAnsi="Arial" w:cs="Arial"/>
                <w:sz w:val="24"/>
                <w:szCs w:val="24"/>
              </w:rPr>
              <w:t>Company Name:</w:t>
            </w:r>
          </w:p>
        </w:tc>
        <w:tc>
          <w:tcPr>
            <w:tcW w:w="2586" w:type="dxa"/>
            <w:gridSpan w:val="2"/>
            <w:tcBorders>
              <w:top w:val="single" w:sz="12" w:space="0" w:color="auto"/>
              <w:bottom w:val="single" w:sz="4" w:space="0" w:color="auto"/>
            </w:tcBorders>
            <w:shd w:val="clear" w:color="auto" w:fill="auto"/>
          </w:tcPr>
          <w:p w:rsidR="001D7CCE" w:rsidRPr="00891B8C" w:rsidRDefault="00056D7E" w:rsidP="001D7CCE">
            <w:pPr>
              <w:tabs>
                <w:tab w:val="left" w:pos="7890"/>
              </w:tabs>
              <w:spacing w:after="0" w:line="240" w:lineRule="auto"/>
              <w:jc w:val="center"/>
              <w:rPr>
                <w:rFonts w:ascii="Arial" w:hAnsi="Arial" w:cs="Arial"/>
                <w:sz w:val="24"/>
                <w:szCs w:val="24"/>
              </w:rPr>
            </w:pPr>
            <w:r>
              <w:rPr>
                <w:rFonts w:ascii="Arial" w:hAnsi="Arial" w:cs="Arial"/>
                <w:sz w:val="24"/>
                <w:szCs w:val="24"/>
              </w:rPr>
              <w:t>Abigle Cafe</w:t>
            </w:r>
            <w:ins w:id="20" w:author="Rouzandra Zuniga" w:date="2016-04-12T21:38:00Z">
              <w:r w:rsidR="001D7CCE" w:rsidRPr="00891B8C">
                <w:rPr>
                  <w:rFonts w:ascii="Arial" w:hAnsi="Arial" w:cs="Arial"/>
                  <w:sz w:val="24"/>
                  <w:szCs w:val="24"/>
                </w:rPr>
                <w:t>Abigle Cafe</w:t>
              </w:r>
            </w:ins>
          </w:p>
        </w:tc>
        <w:tc>
          <w:tcPr>
            <w:tcW w:w="1734" w:type="dxa"/>
            <w:tcBorders>
              <w:top w:val="single" w:sz="12" w:space="0" w:color="auto"/>
              <w:bottom w:val="nil"/>
            </w:tcBorders>
            <w:shd w:val="clear" w:color="auto" w:fill="auto"/>
          </w:tcPr>
          <w:p w:rsidR="001D7CCE" w:rsidRPr="00891B8C" w:rsidRDefault="001D7CCE" w:rsidP="001D7CCE">
            <w:pPr>
              <w:tabs>
                <w:tab w:val="left" w:pos="7890"/>
              </w:tabs>
              <w:spacing w:after="0" w:line="240" w:lineRule="auto"/>
              <w:jc w:val="center"/>
              <w:rPr>
                <w:rFonts w:ascii="Arial" w:hAnsi="Arial" w:cs="Arial"/>
                <w:sz w:val="24"/>
                <w:szCs w:val="24"/>
              </w:rPr>
            </w:pPr>
            <w:r w:rsidRPr="00891B8C">
              <w:rPr>
                <w:rFonts w:ascii="Arial" w:hAnsi="Arial" w:cs="Arial"/>
                <w:sz w:val="24"/>
                <w:szCs w:val="24"/>
              </w:rPr>
              <w:t>Position Title:</w:t>
            </w:r>
          </w:p>
        </w:tc>
        <w:tc>
          <w:tcPr>
            <w:tcW w:w="3150" w:type="dxa"/>
            <w:tcBorders>
              <w:top w:val="single" w:sz="12" w:space="0" w:color="auto"/>
              <w:bottom w:val="single" w:sz="4" w:space="0" w:color="auto"/>
            </w:tcBorders>
            <w:shd w:val="clear" w:color="auto" w:fill="auto"/>
          </w:tcPr>
          <w:p w:rsidR="001D7CCE" w:rsidRPr="00891B8C" w:rsidRDefault="00056D7E" w:rsidP="001D7CCE">
            <w:pPr>
              <w:tabs>
                <w:tab w:val="left" w:pos="7890"/>
              </w:tabs>
              <w:spacing w:after="0" w:line="240" w:lineRule="auto"/>
              <w:jc w:val="center"/>
              <w:rPr>
                <w:rFonts w:ascii="Arial" w:hAnsi="Arial" w:cs="Arial"/>
                <w:sz w:val="24"/>
                <w:szCs w:val="24"/>
              </w:rPr>
            </w:pPr>
            <w:r>
              <w:rPr>
                <w:rFonts w:ascii="Arial" w:hAnsi="Arial" w:cs="Arial"/>
                <w:sz w:val="24"/>
                <w:szCs w:val="24"/>
              </w:rPr>
              <w:t>General Manager</w:t>
            </w:r>
            <w:ins w:id="21" w:author="Rouzandra Zuniga" w:date="2016-04-12T21:38:00Z">
              <w:r w:rsidR="001D7CCE" w:rsidRPr="00891B8C">
                <w:rPr>
                  <w:rFonts w:ascii="Arial" w:hAnsi="Arial" w:cs="Arial"/>
                  <w:sz w:val="24"/>
                  <w:szCs w:val="24"/>
                </w:rPr>
                <w:t>General Manager</w:t>
              </w:r>
            </w:ins>
          </w:p>
        </w:tc>
      </w:tr>
      <w:tr w:rsidR="001D7CCE" w:rsidRPr="00891B8C" w:rsidTr="00FB3C5A">
        <w:tc>
          <w:tcPr>
            <w:tcW w:w="2268" w:type="dxa"/>
            <w:gridSpan w:val="2"/>
            <w:shd w:val="clear" w:color="auto" w:fill="auto"/>
          </w:tcPr>
          <w:p w:rsidR="001D7CCE" w:rsidRPr="00891B8C" w:rsidRDefault="001D7CCE" w:rsidP="001D7CCE">
            <w:pPr>
              <w:tabs>
                <w:tab w:val="left" w:pos="7890"/>
              </w:tabs>
              <w:spacing w:after="0" w:line="240" w:lineRule="auto"/>
              <w:jc w:val="center"/>
              <w:rPr>
                <w:rFonts w:ascii="Arial" w:hAnsi="Arial" w:cs="Arial"/>
                <w:sz w:val="24"/>
                <w:szCs w:val="24"/>
              </w:rPr>
            </w:pPr>
            <w:r w:rsidRPr="00891B8C">
              <w:rPr>
                <w:rFonts w:ascii="Arial" w:hAnsi="Arial" w:cs="Arial"/>
                <w:sz w:val="24"/>
                <w:szCs w:val="24"/>
              </w:rPr>
              <w:t>Company Address:</w:t>
            </w:r>
          </w:p>
        </w:tc>
        <w:tc>
          <w:tcPr>
            <w:tcW w:w="7290" w:type="dxa"/>
            <w:gridSpan w:val="3"/>
            <w:tcBorders>
              <w:top w:val="nil"/>
              <w:bottom w:val="single" w:sz="4" w:space="0" w:color="auto"/>
            </w:tcBorders>
            <w:shd w:val="clear" w:color="auto" w:fill="auto"/>
          </w:tcPr>
          <w:p w:rsidR="001D7CCE" w:rsidRPr="00891B8C" w:rsidRDefault="00056D7E">
            <w:pPr>
              <w:jc w:val="center"/>
              <w:rPr>
                <w:rFonts w:ascii="Arial" w:hAnsi="Arial" w:cs="Arial"/>
                <w:color w:val="222222"/>
                <w:sz w:val="24"/>
                <w:szCs w:val="24"/>
                <w:shd w:val="clear" w:color="auto" w:fill="FFFFFF"/>
                <w:rPrChange w:id="22" w:author="Rouzandra Zuniga" w:date="2016-04-12T21:38:00Z">
                  <w:rPr>
                    <w:rFonts w:ascii="Arial" w:hAnsi="Arial"/>
                  </w:rPr>
                </w:rPrChange>
              </w:rPr>
              <w:pPrChange w:id="23" w:author="Rouzandra Zuniga" w:date="2016-04-12T21:38:00Z">
                <w:pPr>
                  <w:framePr w:hSpace="180" w:wrap="around" w:vAnchor="text" w:hAnchor="margin" w:y="-154"/>
                  <w:tabs>
                    <w:tab w:val="left" w:pos="7890"/>
                  </w:tabs>
                  <w:spacing w:after="0" w:line="240" w:lineRule="auto"/>
                  <w:suppressOverlap/>
                </w:pPr>
              </w:pPrChange>
            </w:pPr>
            <w:r w:rsidRPr="00056D7E">
              <w:rPr>
                <w:rFonts w:ascii="Arial" w:hAnsi="Arial" w:cs="Arial"/>
                <w:color w:val="222222"/>
                <w:sz w:val="24"/>
                <w:szCs w:val="24"/>
                <w:shd w:val="clear" w:color="auto" w:fill="FFFFFF"/>
              </w:rPr>
              <w:t xml:space="preserve">2nd &amp; 3rd floor RCT Building, 252 Urban Ave, 252 Urban Avenue, Pio Del Pilar, Makati, 1230 Metro Manila </w:t>
            </w:r>
            <w:ins w:id="24" w:author="Rouzandra Zuniga" w:date="2016-04-12T21:38:00Z">
              <w:r w:rsidR="001D7CCE" w:rsidRPr="00891B8C">
                <w:rPr>
                  <w:rFonts w:ascii="Arial" w:hAnsi="Arial" w:cs="Arial"/>
                  <w:color w:val="222222"/>
                  <w:sz w:val="24"/>
                  <w:szCs w:val="24"/>
                  <w:shd w:val="clear" w:color="auto" w:fill="FFFFFF"/>
                </w:rPr>
                <w:t>2</w:t>
              </w:r>
              <w:r w:rsidR="001D7CCE" w:rsidRPr="00492B13">
                <w:rPr>
                  <w:rFonts w:ascii="Arial" w:hAnsi="Arial" w:cs="Arial"/>
                  <w:color w:val="222222"/>
                  <w:sz w:val="24"/>
                  <w:szCs w:val="24"/>
                  <w:shd w:val="clear" w:color="auto" w:fill="FFFFFF"/>
                  <w:vertAlign w:val="superscript"/>
                </w:rPr>
                <w:t>nd</w:t>
              </w:r>
              <w:r w:rsidR="001D7CCE" w:rsidRPr="00891B8C">
                <w:rPr>
                  <w:rFonts w:ascii="Arial" w:hAnsi="Arial" w:cs="Arial"/>
                  <w:color w:val="222222"/>
                  <w:sz w:val="24"/>
                  <w:szCs w:val="24"/>
                  <w:shd w:val="clear" w:color="auto" w:fill="FFFFFF"/>
                </w:rPr>
                <w:t xml:space="preserve"> &amp; 3</w:t>
              </w:r>
              <w:r w:rsidR="001D7CCE" w:rsidRPr="00492B13">
                <w:rPr>
                  <w:rFonts w:ascii="Arial" w:hAnsi="Arial" w:cs="Arial"/>
                  <w:color w:val="222222"/>
                  <w:sz w:val="24"/>
                  <w:szCs w:val="24"/>
                  <w:shd w:val="clear" w:color="auto" w:fill="FFFFFF"/>
                  <w:vertAlign w:val="superscript"/>
                </w:rPr>
                <w:t>rd</w:t>
              </w:r>
              <w:r w:rsidR="001D7CCE" w:rsidRPr="00891B8C">
                <w:rPr>
                  <w:rFonts w:ascii="Arial" w:hAnsi="Arial" w:cs="Arial"/>
                  <w:color w:val="222222"/>
                  <w:sz w:val="24"/>
                  <w:szCs w:val="24"/>
                  <w:shd w:val="clear" w:color="auto" w:fill="FFFFFF"/>
                </w:rPr>
                <w:t xml:space="preserve"> floor RCT Building, 252 Urban Ave, 252 Urban Avenue, Pio Del Pilar, Makati, 1230 Metro Manila</w:t>
              </w:r>
            </w:ins>
          </w:p>
        </w:tc>
      </w:tr>
    </w:tbl>
    <w:p w:rsidR="00FA2213" w:rsidRPr="00E842F9" w:rsidRDefault="001D7CCE" w:rsidP="00E842F9">
      <w:pPr>
        <w:pStyle w:val="NoSpacing"/>
        <w:rPr>
          <w:rFonts w:ascii="Arial" w:hAnsi="Arial" w:cs="Arial"/>
          <w:b/>
          <w:sz w:val="24"/>
          <w:szCs w:val="24"/>
        </w:rPr>
      </w:pPr>
      <w:r w:rsidRPr="00891B8C">
        <w:rPr>
          <w:rFonts w:ascii="Arial" w:hAnsi="Arial" w:cs="Arial"/>
          <w:noProof/>
          <w:sz w:val="24"/>
          <w:szCs w:val="24"/>
        </w:rPr>
        <mc:AlternateContent>
          <mc:Choice Requires="wps">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2377440" cy="414655"/>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14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3C5A" w:rsidRPr="006E3C89" w:rsidRDefault="00FB3C5A" w:rsidP="001D7CCE">
                            <w:pPr>
                              <w:jc w:val="cente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31" o:spid="_x0000_s1026" type="#_x0000_t202" style="position:absolute;margin-left:0;margin-top:0;width:187.2pt;height:32.65pt;z-index:251658240;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" filled="f" stroked="f">
                <v:textbox style="mso-fit-shape-to-text:t">
                  <w:txbxContent>
                    <w:p w:rsidR="00FB3C5A" w:rsidRPr="006E3C89" w:rsidRDefault="00FB3C5A" w:rsidP="001D7CCE">
                      <w:pPr>
                        <w:jc w:val="center"/>
                      </w:pPr>
                    </w:p>
                  </w:txbxContent>
                </v:textbox>
              </v:shape>
            </w:pict>
          </mc:Fallback>
        </mc:AlternateContent>
      </w:r>
      <w:bookmarkStart w:id="25" w:name="m_-2141605104293795924__Toc411938948"/>
      <w:r w:rsidR="00FA2213" w:rsidRPr="00891B8C">
        <w:rPr>
          <w:rFonts w:ascii="Arial" w:eastAsia="Times New Roman" w:hAnsi="Arial" w:cs="Arial"/>
          <w:b/>
          <w:bCs/>
          <w:color w:val="222222"/>
          <w:sz w:val="24"/>
          <w:szCs w:val="24"/>
        </w:rPr>
        <w:t>2.</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Project Organization</w:t>
      </w:r>
      <w:bookmarkEnd w:id="25"/>
    </w:p>
    <w:p w:rsidR="00FA2213" w:rsidRPr="00891B8C" w:rsidRDefault="00FA2213" w:rsidP="00FA22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bookmarkStart w:id="26" w:name="m_-2141605104293795924__Toc411938949"/>
      <w:r w:rsidRPr="00891B8C">
        <w:rPr>
          <w:rFonts w:ascii="Arial" w:eastAsia="Times New Roman" w:hAnsi="Arial" w:cs="Arial"/>
          <w:b/>
          <w:bCs/>
          <w:color w:val="222222"/>
          <w:sz w:val="24"/>
          <w:szCs w:val="24"/>
        </w:rPr>
        <w:t>a.</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Project Team</w:t>
      </w:r>
      <w:bookmarkEnd w:id="26"/>
    </w:p>
    <w:tbl>
      <w:tblPr>
        <w:tblW w:w="0" w:type="auto"/>
        <w:shd w:val="clear" w:color="auto" w:fill="FFFFFF"/>
        <w:tblCellMar>
          <w:left w:w="0" w:type="dxa"/>
          <w:right w:w="0" w:type="dxa"/>
        </w:tblCellMar>
        <w:tblLook w:val="04A0" w:firstRow="1" w:lastRow="0" w:firstColumn="1" w:lastColumn="0" w:noHBand="0" w:noVBand="1"/>
      </w:tblPr>
      <w:tblGrid>
        <w:gridCol w:w="2861"/>
        <w:gridCol w:w="2857"/>
        <w:gridCol w:w="3622"/>
      </w:tblGrid>
      <w:tr w:rsidR="00FA2213" w:rsidRPr="00891B8C" w:rsidTr="00FA2213">
        <w:tc>
          <w:tcPr>
            <w:tcW w:w="29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Name</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Position</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Email</w:t>
            </w:r>
          </w:p>
        </w:tc>
      </w:tr>
      <w:tr w:rsidR="00FA2213" w:rsidRPr="00891B8C" w:rsidTr="00FA2213">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Jimmy Tan</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Project Leader</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D03B73" w:rsidP="00FA2213">
            <w:pPr>
              <w:spacing w:after="0" w:line="286" w:lineRule="atLeast"/>
              <w:jc w:val="center"/>
              <w:rPr>
                <w:rFonts w:ascii="Arial" w:eastAsia="Times New Roman" w:hAnsi="Arial" w:cs="Arial"/>
                <w:color w:val="222222"/>
                <w:sz w:val="24"/>
                <w:szCs w:val="24"/>
              </w:rPr>
            </w:pPr>
            <w:hyperlink r:id="rId10" w:tgtFrame="_blank" w:history="1">
              <w:r w:rsidR="00FA2213" w:rsidRPr="00891B8C">
                <w:rPr>
                  <w:rFonts w:ascii="Arial" w:eastAsia="Times New Roman" w:hAnsi="Arial" w:cs="Arial"/>
                  <w:color w:val="1155CC"/>
                  <w:sz w:val="24"/>
                  <w:szCs w:val="24"/>
                  <w:u w:val="single"/>
                </w:rPr>
                <w:t>iftan@student.apc.edu.ph</w:t>
              </w:r>
            </w:hyperlink>
          </w:p>
        </w:tc>
      </w:tr>
      <w:tr w:rsidR="00FA2213" w:rsidRPr="00891B8C" w:rsidTr="00FA2213">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Rouzandra Zuniga</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3D1835"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Project Developer and</w:t>
            </w:r>
            <w:r w:rsidR="00FA2213" w:rsidRPr="00891B8C">
              <w:rPr>
                <w:rFonts w:ascii="Arial" w:eastAsia="Times New Roman" w:hAnsi="Arial" w:cs="Arial"/>
                <w:color w:val="000000"/>
                <w:sz w:val="24"/>
                <w:szCs w:val="24"/>
              </w:rPr>
              <w:t xml:space="preserve"> Designer</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D03B73" w:rsidP="00FA2213">
            <w:pPr>
              <w:spacing w:after="0" w:line="286" w:lineRule="atLeast"/>
              <w:jc w:val="center"/>
              <w:rPr>
                <w:rFonts w:ascii="Arial" w:eastAsia="Times New Roman" w:hAnsi="Arial" w:cs="Arial"/>
                <w:color w:val="222222"/>
                <w:sz w:val="24"/>
                <w:szCs w:val="24"/>
              </w:rPr>
            </w:pPr>
            <w:hyperlink r:id="rId11" w:tgtFrame="_blank" w:history="1">
              <w:r w:rsidR="00FA2213" w:rsidRPr="00891B8C">
                <w:rPr>
                  <w:rFonts w:ascii="Arial" w:eastAsia="Times New Roman" w:hAnsi="Arial" w:cs="Arial"/>
                  <w:color w:val="1155CC"/>
                  <w:sz w:val="24"/>
                  <w:szCs w:val="24"/>
                  <w:u w:val="single"/>
                </w:rPr>
                <w:t>rbzuniga@student.apc.edu.ph</w:t>
              </w:r>
            </w:hyperlink>
          </w:p>
        </w:tc>
      </w:tr>
      <w:tr w:rsidR="00FA2213" w:rsidRPr="00891B8C" w:rsidTr="00FA2213">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Jason E. Juarez</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Project Developer</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D03B73" w:rsidP="00FA2213">
            <w:pPr>
              <w:spacing w:after="0" w:line="286" w:lineRule="atLeast"/>
              <w:jc w:val="center"/>
              <w:rPr>
                <w:rFonts w:ascii="Arial" w:eastAsia="Times New Roman" w:hAnsi="Arial" w:cs="Arial"/>
                <w:color w:val="222222"/>
                <w:sz w:val="24"/>
                <w:szCs w:val="24"/>
              </w:rPr>
            </w:pPr>
            <w:hyperlink r:id="rId12" w:tgtFrame="_blank" w:history="1">
              <w:r w:rsidR="00FA2213" w:rsidRPr="00891B8C">
                <w:rPr>
                  <w:rFonts w:ascii="Arial" w:eastAsia="Times New Roman" w:hAnsi="Arial" w:cs="Arial"/>
                  <w:color w:val="1155CC"/>
                  <w:sz w:val="24"/>
                  <w:szCs w:val="24"/>
                  <w:u w:val="single"/>
                </w:rPr>
                <w:t>jejuarez@student.apc.edu.ph</w:t>
              </w:r>
            </w:hyperlink>
          </w:p>
        </w:tc>
      </w:tr>
      <w:tr w:rsidR="003D1835" w:rsidRPr="00891B8C" w:rsidTr="00FB3C5A">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3D1835" w:rsidRPr="00891B8C" w:rsidRDefault="003D1835" w:rsidP="003D1835">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Iñigo Marquez</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3D1835" w:rsidRPr="00891B8C" w:rsidRDefault="003D1835" w:rsidP="003D1835">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Project Web Developer</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3D1835" w:rsidRPr="00891B8C" w:rsidRDefault="00D03B73" w:rsidP="003D1835">
            <w:pPr>
              <w:spacing w:after="0" w:line="286" w:lineRule="atLeast"/>
              <w:jc w:val="center"/>
              <w:rPr>
                <w:rFonts w:ascii="Arial" w:eastAsia="Times New Roman" w:hAnsi="Arial" w:cs="Arial"/>
                <w:color w:val="222222"/>
                <w:sz w:val="24"/>
                <w:szCs w:val="24"/>
              </w:rPr>
            </w:pPr>
            <w:hyperlink r:id="rId13" w:history="1">
              <w:r w:rsidR="00F14AEE" w:rsidRPr="00891B8C">
                <w:rPr>
                  <w:rStyle w:val="Hyperlink"/>
                  <w:rFonts w:ascii="Arial" w:eastAsia="Times New Roman" w:hAnsi="Arial" w:cs="Arial"/>
                  <w:sz w:val="24"/>
                  <w:szCs w:val="24"/>
                </w:rPr>
                <w:t>iumarquez@student.apc.edu.ph</w:t>
              </w:r>
            </w:hyperlink>
          </w:p>
        </w:tc>
      </w:tr>
    </w:tbl>
    <w:p w:rsidR="00FA2213" w:rsidRPr="00891B8C" w:rsidRDefault="00FA2213" w:rsidP="00FA22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bookmarkStart w:id="27" w:name="m_-2141605104293795924__Toc411938950"/>
      <w:r w:rsidRPr="00891B8C">
        <w:rPr>
          <w:rFonts w:ascii="Arial" w:eastAsia="Times New Roman" w:hAnsi="Arial" w:cs="Arial"/>
          <w:b/>
          <w:bCs/>
          <w:color w:val="222222"/>
          <w:sz w:val="24"/>
          <w:szCs w:val="24"/>
        </w:rPr>
        <w:t>b.</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Project Professor</w:t>
      </w:r>
      <w:bookmarkEnd w:id="27"/>
    </w:p>
    <w:tbl>
      <w:tblPr>
        <w:tblW w:w="0" w:type="auto"/>
        <w:shd w:val="clear" w:color="auto" w:fill="FFFFFF"/>
        <w:tblCellMar>
          <w:left w:w="0" w:type="dxa"/>
          <w:right w:w="0" w:type="dxa"/>
        </w:tblCellMar>
        <w:tblLook w:val="04A0" w:firstRow="1" w:lastRow="0" w:firstColumn="1" w:lastColumn="0" w:noHBand="0" w:noVBand="1"/>
      </w:tblPr>
      <w:tblGrid>
        <w:gridCol w:w="2952"/>
        <w:gridCol w:w="2952"/>
        <w:gridCol w:w="2952"/>
      </w:tblGrid>
      <w:tr w:rsidR="00FA2213" w:rsidRPr="00891B8C" w:rsidTr="00FA2213">
        <w:tc>
          <w:tcPr>
            <w:tcW w:w="29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Name</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Position</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Email</w:t>
            </w:r>
          </w:p>
        </w:tc>
      </w:tr>
      <w:tr w:rsidR="00FA2213" w:rsidRPr="00891B8C" w:rsidTr="00FA2213">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 xml:space="preserve">Mr. Manuel </w:t>
            </w:r>
            <w:r w:rsidR="00492B13">
              <w:rPr>
                <w:rFonts w:ascii="Arial" w:eastAsia="Times New Roman" w:hAnsi="Arial" w:cs="Arial"/>
                <w:color w:val="000000"/>
                <w:sz w:val="24"/>
                <w:szCs w:val="24"/>
              </w:rPr>
              <w:t>“</w:t>
            </w:r>
            <w:r w:rsidRPr="00891B8C">
              <w:rPr>
                <w:rFonts w:ascii="Arial" w:eastAsia="Times New Roman" w:hAnsi="Arial" w:cs="Arial"/>
                <w:color w:val="000000"/>
                <w:sz w:val="24"/>
                <w:szCs w:val="24"/>
              </w:rPr>
              <w:t>Sean</w:t>
            </w:r>
            <w:r w:rsidR="00492B13">
              <w:rPr>
                <w:rFonts w:ascii="Arial" w:eastAsia="Times New Roman" w:hAnsi="Arial" w:cs="Arial"/>
                <w:color w:val="000000"/>
                <w:sz w:val="24"/>
                <w:szCs w:val="24"/>
              </w:rPr>
              <w:t>”</w:t>
            </w:r>
            <w:r w:rsidRPr="00891B8C">
              <w:rPr>
                <w:rFonts w:ascii="Arial" w:eastAsia="Times New Roman" w:hAnsi="Arial" w:cs="Arial"/>
                <w:color w:val="000000"/>
                <w:sz w:val="24"/>
                <w:szCs w:val="24"/>
              </w:rPr>
              <w:t xml:space="preserve"> Sebastian Sanchez</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Professor</w:t>
            </w: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hideMark/>
          </w:tcPr>
          <w:p w:rsidR="00FA2213" w:rsidRPr="00891B8C" w:rsidRDefault="00D03B73" w:rsidP="00FA2213">
            <w:pPr>
              <w:spacing w:after="0" w:line="286" w:lineRule="atLeast"/>
              <w:jc w:val="center"/>
              <w:rPr>
                <w:rFonts w:ascii="Arial" w:eastAsia="Times New Roman" w:hAnsi="Arial" w:cs="Arial"/>
                <w:color w:val="222222"/>
                <w:sz w:val="24"/>
                <w:szCs w:val="24"/>
              </w:rPr>
            </w:pPr>
            <w:hyperlink r:id="rId14" w:tgtFrame="_blank" w:history="1">
              <w:r w:rsidR="00FA2213" w:rsidRPr="00891B8C">
                <w:rPr>
                  <w:rFonts w:ascii="Arial" w:eastAsia="Times New Roman" w:hAnsi="Arial" w:cs="Arial"/>
                  <w:color w:val="1155CC"/>
                  <w:sz w:val="24"/>
                  <w:szCs w:val="24"/>
                  <w:u w:val="single"/>
                </w:rPr>
                <w:t>manuels@apc.edu.ph</w:t>
              </w:r>
            </w:hyperlink>
          </w:p>
        </w:tc>
      </w:tr>
    </w:tbl>
    <w:p w:rsidR="00FA2213" w:rsidRPr="00891B8C" w:rsidRDefault="00FA2213" w:rsidP="00E842F9">
      <w:pPr>
        <w:pStyle w:val="NoSpacing"/>
      </w:pPr>
    </w:p>
    <w:p w:rsidR="00FA2213" w:rsidRPr="00891B8C" w:rsidRDefault="00FA2213" w:rsidP="00FA22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bookmarkStart w:id="28" w:name="m_-2141605104293795924__Toc411938951"/>
      <w:r w:rsidRPr="00891B8C">
        <w:rPr>
          <w:rFonts w:ascii="Arial" w:eastAsia="Times New Roman" w:hAnsi="Arial" w:cs="Arial"/>
          <w:b/>
          <w:bCs/>
          <w:color w:val="222222"/>
          <w:sz w:val="24"/>
          <w:szCs w:val="24"/>
        </w:rPr>
        <w:t>c.</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Project Adviser(s)</w:t>
      </w:r>
      <w:bookmarkEnd w:id="28"/>
    </w:p>
    <w:tbl>
      <w:tblPr>
        <w:tblW w:w="0" w:type="auto"/>
        <w:shd w:val="clear" w:color="auto" w:fill="FFFFFF"/>
        <w:tblCellMar>
          <w:left w:w="0" w:type="dxa"/>
          <w:right w:w="0" w:type="dxa"/>
        </w:tblCellMar>
        <w:tblLook w:val="04A0" w:firstRow="1" w:lastRow="0" w:firstColumn="1" w:lastColumn="0" w:noHBand="0" w:noVBand="1"/>
      </w:tblPr>
      <w:tblGrid>
        <w:gridCol w:w="2952"/>
        <w:gridCol w:w="2952"/>
        <w:gridCol w:w="2952"/>
      </w:tblGrid>
      <w:tr w:rsidR="00FA2213" w:rsidRPr="00891B8C" w:rsidTr="00FA2213">
        <w:tc>
          <w:tcPr>
            <w:tcW w:w="295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Name</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Position</w:t>
            </w:r>
          </w:p>
        </w:tc>
        <w:tc>
          <w:tcPr>
            <w:tcW w:w="2952"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jc w:val="center"/>
              <w:rPr>
                <w:rFonts w:ascii="Arial" w:eastAsia="Times New Roman" w:hAnsi="Arial" w:cs="Arial"/>
                <w:color w:val="222222"/>
                <w:sz w:val="24"/>
                <w:szCs w:val="24"/>
              </w:rPr>
            </w:pPr>
            <w:r w:rsidRPr="00891B8C">
              <w:rPr>
                <w:rFonts w:ascii="Arial" w:eastAsia="Times New Roman" w:hAnsi="Arial" w:cs="Arial"/>
                <w:color w:val="222222"/>
                <w:sz w:val="24"/>
                <w:szCs w:val="24"/>
              </w:rPr>
              <w:t>Email</w:t>
            </w:r>
          </w:p>
        </w:tc>
      </w:tr>
      <w:tr w:rsidR="00FA2213" w:rsidRPr="00891B8C" w:rsidTr="00D21E6D">
        <w:tc>
          <w:tcPr>
            <w:tcW w:w="2952" w:type="dxa"/>
            <w:tcBorders>
              <w:top w:val="nil"/>
              <w:left w:val="single" w:sz="8" w:space="0" w:color="auto"/>
              <w:bottom w:val="nil"/>
              <w:right w:val="single" w:sz="8" w:space="0" w:color="auto"/>
            </w:tcBorders>
            <w:shd w:val="clear" w:color="auto" w:fill="FFFFFF"/>
            <w:tcMar>
              <w:top w:w="0" w:type="dxa"/>
              <w:left w:w="108" w:type="dxa"/>
              <w:bottom w:w="0" w:type="dxa"/>
              <w:right w:w="108" w:type="dxa"/>
            </w:tcMar>
            <w:vAlign w:val="center"/>
            <w:hideMark/>
          </w:tcPr>
          <w:p w:rsidR="00FA2213" w:rsidRPr="00891B8C" w:rsidRDefault="0053409B"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 xml:space="preserve">Mr. </w:t>
            </w:r>
            <w:r w:rsidR="00FA2213" w:rsidRPr="00891B8C">
              <w:rPr>
                <w:rFonts w:ascii="Arial" w:eastAsia="Times New Roman" w:hAnsi="Arial" w:cs="Arial"/>
                <w:color w:val="000000"/>
                <w:sz w:val="24"/>
                <w:szCs w:val="24"/>
              </w:rPr>
              <w:t>Ernesto</w:t>
            </w:r>
            <w:r w:rsidRPr="00891B8C">
              <w:rPr>
                <w:rFonts w:ascii="Arial" w:eastAsia="Times New Roman" w:hAnsi="Arial" w:cs="Arial"/>
                <w:color w:val="000000"/>
                <w:sz w:val="24"/>
                <w:szCs w:val="24"/>
              </w:rPr>
              <w:t xml:space="preserve"> “Boogie”</w:t>
            </w:r>
            <w:r w:rsidR="00FA2213" w:rsidRPr="00891B8C">
              <w:rPr>
                <w:rFonts w:ascii="Arial" w:eastAsia="Times New Roman" w:hAnsi="Arial" w:cs="Arial"/>
                <w:color w:val="000000"/>
                <w:sz w:val="24"/>
                <w:szCs w:val="24"/>
              </w:rPr>
              <w:t xml:space="preserve"> Boydon</w:t>
            </w:r>
          </w:p>
        </w:tc>
        <w:tc>
          <w:tcPr>
            <w:tcW w:w="2952" w:type="dxa"/>
            <w:tcBorders>
              <w:top w:val="nil"/>
              <w:left w:val="nil"/>
              <w:bottom w:val="nil"/>
              <w:right w:val="single" w:sz="8" w:space="0" w:color="auto"/>
            </w:tcBorders>
            <w:shd w:val="clear" w:color="auto" w:fill="FFFFFF"/>
            <w:tcMar>
              <w:top w:w="0" w:type="dxa"/>
              <w:left w:w="108" w:type="dxa"/>
              <w:bottom w:w="0" w:type="dxa"/>
              <w:right w:w="108" w:type="dxa"/>
            </w:tcMar>
            <w:vAlign w:val="center"/>
            <w:hideMark/>
          </w:tcPr>
          <w:p w:rsidR="00FA2213" w:rsidRPr="00891B8C" w:rsidRDefault="00FA2213" w:rsidP="00FA2213">
            <w:pPr>
              <w:spacing w:after="0" w:line="286" w:lineRule="atLeast"/>
              <w:jc w:val="center"/>
              <w:rPr>
                <w:rFonts w:ascii="Arial" w:eastAsia="Times New Roman" w:hAnsi="Arial" w:cs="Arial"/>
                <w:color w:val="222222"/>
                <w:sz w:val="24"/>
                <w:szCs w:val="24"/>
              </w:rPr>
            </w:pPr>
            <w:r w:rsidRPr="00891B8C">
              <w:rPr>
                <w:rFonts w:ascii="Arial" w:eastAsia="Times New Roman" w:hAnsi="Arial" w:cs="Arial"/>
                <w:color w:val="000000"/>
                <w:sz w:val="24"/>
                <w:szCs w:val="24"/>
              </w:rPr>
              <w:t>Project Advisor</w:t>
            </w:r>
          </w:p>
        </w:tc>
        <w:tc>
          <w:tcPr>
            <w:tcW w:w="2952" w:type="dxa"/>
            <w:tcBorders>
              <w:top w:val="nil"/>
              <w:left w:val="nil"/>
              <w:bottom w:val="nil"/>
              <w:right w:val="single" w:sz="8" w:space="0" w:color="auto"/>
            </w:tcBorders>
            <w:shd w:val="clear" w:color="auto" w:fill="FFFFFF"/>
            <w:tcMar>
              <w:top w:w="0" w:type="dxa"/>
              <w:left w:w="108" w:type="dxa"/>
              <w:bottom w:w="0" w:type="dxa"/>
              <w:right w:w="108" w:type="dxa"/>
            </w:tcMar>
            <w:hideMark/>
          </w:tcPr>
          <w:p w:rsidR="00FA2213" w:rsidRPr="00891B8C" w:rsidRDefault="00FA2213" w:rsidP="00FA2213">
            <w:pPr>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tc>
      </w:tr>
      <w:tr w:rsidR="00D21E6D" w:rsidRPr="00891B8C" w:rsidTr="00FA2213">
        <w:tc>
          <w:tcPr>
            <w:tcW w:w="2952"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center"/>
          </w:tcPr>
          <w:p w:rsidR="00D21E6D" w:rsidRPr="00891B8C" w:rsidRDefault="00D21E6D" w:rsidP="00D21E6D">
            <w:pPr>
              <w:spacing w:after="0" w:line="286" w:lineRule="atLeast"/>
              <w:rPr>
                <w:rFonts w:ascii="Arial" w:eastAsia="Times New Roman" w:hAnsi="Arial" w:cs="Arial"/>
                <w:color w:val="000000"/>
                <w:sz w:val="24"/>
                <w:szCs w:val="24"/>
              </w:rPr>
            </w:pP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D21E6D" w:rsidRPr="00891B8C" w:rsidRDefault="00D21E6D" w:rsidP="00FA2213">
            <w:pPr>
              <w:spacing w:after="0" w:line="286" w:lineRule="atLeast"/>
              <w:jc w:val="center"/>
              <w:rPr>
                <w:rFonts w:ascii="Arial" w:eastAsia="Times New Roman" w:hAnsi="Arial" w:cs="Arial"/>
                <w:color w:val="000000"/>
                <w:sz w:val="24"/>
                <w:szCs w:val="24"/>
              </w:rPr>
            </w:pPr>
          </w:p>
        </w:tc>
        <w:tc>
          <w:tcPr>
            <w:tcW w:w="295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D21E6D" w:rsidRPr="00891B8C" w:rsidRDefault="00D21E6D" w:rsidP="00FA2213">
            <w:pPr>
              <w:spacing w:after="0" w:line="240" w:lineRule="auto"/>
              <w:rPr>
                <w:rFonts w:ascii="Arial" w:eastAsia="Times New Roman" w:hAnsi="Arial" w:cs="Arial"/>
                <w:color w:val="222222"/>
                <w:sz w:val="24"/>
                <w:szCs w:val="24"/>
              </w:rPr>
            </w:pPr>
          </w:p>
        </w:tc>
      </w:tr>
    </w:tbl>
    <w:p w:rsidR="00E842F9" w:rsidRDefault="00FA2213" w:rsidP="00E842F9">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bookmarkStart w:id="29" w:name="m_-2141605104293795924__Toc411938952"/>
    </w:p>
    <w:p w:rsidR="00E842F9" w:rsidRDefault="00492B13" w:rsidP="00492B13">
      <w:pPr>
        <w:shd w:val="clear" w:color="auto" w:fill="FFFFFF"/>
        <w:spacing w:after="0" w:line="240" w:lineRule="auto"/>
        <w:jc w:val="center"/>
        <w:rPr>
          <w:rFonts w:ascii="Arial" w:eastAsia="Times New Roman" w:hAnsi="Arial" w:cs="Arial"/>
          <w:color w:val="222222"/>
          <w:sz w:val="24"/>
          <w:szCs w:val="24"/>
        </w:rPr>
      </w:pPr>
      <w:r w:rsidRPr="00492B13">
        <w:rPr>
          <w:rFonts w:ascii="Arial" w:eastAsia="Times New Roman" w:hAnsi="Arial" w:cs="Arial"/>
          <w:color w:val="222222"/>
          <w:sz w:val="24"/>
          <w:szCs w:val="24"/>
        </w:rPr>
        <w:t>2</w:t>
      </w:r>
    </w:p>
    <w:p w:rsidR="002E3438" w:rsidRDefault="002E3438" w:rsidP="00492B13">
      <w:pPr>
        <w:shd w:val="clear" w:color="auto" w:fill="FFFFFF"/>
        <w:spacing w:after="0" w:line="240" w:lineRule="auto"/>
        <w:jc w:val="center"/>
        <w:rPr>
          <w:rFonts w:ascii="Arial" w:eastAsia="Times New Roman" w:hAnsi="Arial" w:cs="Arial"/>
          <w:color w:val="222222"/>
          <w:sz w:val="24"/>
          <w:szCs w:val="24"/>
        </w:rPr>
      </w:pPr>
    </w:p>
    <w:p w:rsidR="002E3438" w:rsidRPr="00492B13" w:rsidRDefault="002E3438" w:rsidP="00492B13">
      <w:pPr>
        <w:shd w:val="clear" w:color="auto" w:fill="FFFFFF"/>
        <w:spacing w:after="0" w:line="240" w:lineRule="auto"/>
        <w:jc w:val="center"/>
        <w:rPr>
          <w:rFonts w:ascii="Arial" w:eastAsia="Times New Roman" w:hAnsi="Arial" w:cs="Arial"/>
          <w:color w:val="222222"/>
          <w:sz w:val="24"/>
          <w:szCs w:val="24"/>
        </w:rPr>
      </w:pPr>
    </w:p>
    <w:p w:rsidR="00FA2213" w:rsidRPr="00492B13" w:rsidRDefault="00FA2213" w:rsidP="00492B13">
      <w:pPr>
        <w:pStyle w:val="ListParagraph"/>
        <w:numPr>
          <w:ilvl w:val="0"/>
          <w:numId w:val="13"/>
        </w:numPr>
        <w:shd w:val="clear" w:color="auto" w:fill="FFFFFF"/>
        <w:spacing w:after="0" w:line="240" w:lineRule="auto"/>
        <w:rPr>
          <w:rFonts w:ascii="Arial" w:eastAsia="Times New Roman" w:hAnsi="Arial" w:cs="Arial"/>
          <w:color w:val="222222"/>
          <w:sz w:val="24"/>
          <w:szCs w:val="24"/>
        </w:rPr>
      </w:pPr>
      <w:r w:rsidRPr="00492B13">
        <w:rPr>
          <w:rFonts w:ascii="Arial" w:eastAsia="Times New Roman" w:hAnsi="Arial" w:cs="Arial"/>
          <w:b/>
          <w:bCs/>
          <w:color w:val="222222"/>
          <w:sz w:val="24"/>
          <w:szCs w:val="24"/>
        </w:rPr>
        <w:t>Client’s Mission and Objectives</w:t>
      </w:r>
      <w:bookmarkEnd w:id="29"/>
    </w:p>
    <w:p w:rsidR="00FA2213" w:rsidRPr="00891B8C" w:rsidRDefault="00FA2213" w:rsidP="001D7CCE">
      <w:pPr>
        <w:shd w:val="clear" w:color="auto" w:fill="FFFFFF"/>
        <w:spacing w:after="0" w:line="240" w:lineRule="auto"/>
        <w:jc w:val="both"/>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DD09BA" w:rsidRDefault="00FA2213" w:rsidP="001D7CCE">
      <w:pPr>
        <w:shd w:val="clear" w:color="auto" w:fill="FFFFFF"/>
        <w:spacing w:after="0" w:line="240" w:lineRule="auto"/>
        <w:jc w:val="both"/>
        <w:rPr>
          <w:rFonts w:ascii="Arial" w:hAnsi="Arial" w:cs="Arial"/>
          <w:sz w:val="24"/>
          <w:szCs w:val="24"/>
        </w:rPr>
      </w:pPr>
      <w:r w:rsidRPr="00891B8C">
        <w:rPr>
          <w:rFonts w:ascii="Arial" w:eastAsia="Times New Roman" w:hAnsi="Arial" w:cs="Arial"/>
          <w:color w:val="222222"/>
          <w:sz w:val="24"/>
          <w:szCs w:val="24"/>
        </w:rPr>
        <w:t> </w:t>
      </w:r>
      <w:r w:rsidR="001D7CCE" w:rsidRPr="00891B8C">
        <w:rPr>
          <w:rFonts w:ascii="Arial" w:eastAsia="Times New Roman" w:hAnsi="Arial" w:cs="Arial"/>
          <w:color w:val="222222"/>
          <w:sz w:val="24"/>
          <w:szCs w:val="24"/>
        </w:rPr>
        <w:tab/>
        <w:t> </w:t>
      </w:r>
      <w:ins w:id="30" w:author="Rouzandra Zuniga" w:date="2016-04-12T21:38:00Z">
        <w:r w:rsidR="000B6A35" w:rsidRPr="00891B8C">
          <w:rPr>
            <w:rFonts w:ascii="Arial" w:hAnsi="Arial" w:cs="Arial"/>
            <w:sz w:val="24"/>
            <w:szCs w:val="24"/>
          </w:rPr>
          <w:t>Ferrer</w:t>
        </w:r>
      </w:ins>
      <w:r w:rsidR="000B6A35" w:rsidRPr="000B6A35">
        <w:rPr>
          <w:rFonts w:ascii="Arial" w:hAnsi="Arial" w:cs="Arial"/>
          <w:sz w:val="24"/>
          <w:szCs w:val="24"/>
        </w:rPr>
        <w:t>To ensure that each guest receives prompt, professional, friendly and courteous service. To maintain a clean, comfortable and well maintained pre</w:t>
      </w:r>
      <w:r w:rsidR="00DD09BA">
        <w:rPr>
          <w:rFonts w:ascii="Arial" w:hAnsi="Arial" w:cs="Arial"/>
          <w:sz w:val="24"/>
          <w:szCs w:val="24"/>
        </w:rPr>
        <w:t xml:space="preserve">mises for our guests and staff. </w:t>
      </w:r>
      <w:r w:rsidR="000B6A35" w:rsidRPr="000B6A35">
        <w:rPr>
          <w:rFonts w:ascii="Arial" w:hAnsi="Arial" w:cs="Arial"/>
          <w:sz w:val="24"/>
          <w:szCs w:val="24"/>
        </w:rPr>
        <w:t xml:space="preserve">We are committed to using the finest ingredients in our recipes. </w:t>
      </w:r>
      <w:r w:rsidR="00DD09BA">
        <w:rPr>
          <w:rFonts w:ascii="Arial" w:hAnsi="Arial" w:cs="Arial"/>
          <w:sz w:val="24"/>
          <w:szCs w:val="24"/>
        </w:rPr>
        <w:t>We provide the following:</w:t>
      </w:r>
    </w:p>
    <w:p w:rsidR="00DD09BA" w:rsidRPr="00DD09BA" w:rsidRDefault="000B6A35" w:rsidP="00DD09BA">
      <w:pPr>
        <w:pStyle w:val="ListParagraph"/>
        <w:numPr>
          <w:ilvl w:val="0"/>
          <w:numId w:val="14"/>
        </w:numPr>
        <w:rPr>
          <w:rFonts w:ascii="Arial" w:hAnsi="Arial" w:cs="Arial"/>
          <w:b/>
          <w:sz w:val="24"/>
          <w:szCs w:val="24"/>
        </w:rPr>
      </w:pPr>
      <w:r w:rsidRPr="00DD09BA">
        <w:rPr>
          <w:rFonts w:ascii="Arial" w:hAnsi="Arial" w:cs="Arial"/>
          <w:sz w:val="24"/>
          <w:szCs w:val="24"/>
        </w:rPr>
        <w:t>To provide a good place fo</w:t>
      </w:r>
      <w:r w:rsidR="00DD09BA">
        <w:rPr>
          <w:rFonts w:ascii="Arial" w:hAnsi="Arial" w:cs="Arial"/>
          <w:sz w:val="24"/>
          <w:szCs w:val="24"/>
        </w:rPr>
        <w:t>r business meetings</w:t>
      </w:r>
      <w:r w:rsidR="00DD09BA" w:rsidRPr="00DD09BA">
        <w:rPr>
          <w:rFonts w:ascii="Arial" w:hAnsi="Arial" w:cs="Arial"/>
          <w:sz w:val="24"/>
          <w:szCs w:val="24"/>
        </w:rPr>
        <w:t xml:space="preserve"> </w:t>
      </w:r>
    </w:p>
    <w:p w:rsidR="00DD09BA" w:rsidRPr="00DD09BA" w:rsidRDefault="00DD09BA" w:rsidP="00DD09BA">
      <w:pPr>
        <w:pStyle w:val="ListParagraph"/>
        <w:numPr>
          <w:ilvl w:val="0"/>
          <w:numId w:val="14"/>
        </w:numPr>
        <w:rPr>
          <w:rFonts w:ascii="Arial" w:hAnsi="Arial" w:cs="Arial"/>
          <w:b/>
          <w:sz w:val="24"/>
          <w:szCs w:val="24"/>
        </w:rPr>
      </w:pPr>
      <w:r w:rsidRPr="00DD09BA">
        <w:rPr>
          <w:rFonts w:ascii="Arial" w:hAnsi="Arial" w:cs="Arial"/>
          <w:sz w:val="24"/>
          <w:szCs w:val="24"/>
        </w:rPr>
        <w:t>To provide a good place for group parties</w:t>
      </w:r>
      <w:r w:rsidR="000B6A35" w:rsidRPr="00DD09BA">
        <w:rPr>
          <w:rFonts w:ascii="Arial" w:hAnsi="Arial" w:cs="Arial"/>
          <w:sz w:val="24"/>
          <w:szCs w:val="24"/>
        </w:rPr>
        <w:t xml:space="preserve">, </w:t>
      </w:r>
    </w:p>
    <w:p w:rsidR="001D7CCE" w:rsidRPr="00DD09BA" w:rsidRDefault="00DD09BA" w:rsidP="00DD09BA">
      <w:pPr>
        <w:pStyle w:val="ListParagraph"/>
        <w:numPr>
          <w:ilvl w:val="0"/>
          <w:numId w:val="14"/>
        </w:numPr>
        <w:jc w:val="both"/>
        <w:rPr>
          <w:ins w:id="31" w:author="Rouzandra Zuniga" w:date="2016-04-12T21:38:00Z"/>
          <w:rFonts w:ascii="Arial" w:hAnsi="Arial" w:cs="Arial"/>
          <w:b/>
          <w:sz w:val="24"/>
          <w:szCs w:val="24"/>
        </w:rPr>
      </w:pPr>
      <w:r w:rsidRPr="00DD09BA">
        <w:rPr>
          <w:rFonts w:ascii="Arial" w:hAnsi="Arial" w:cs="Arial"/>
          <w:sz w:val="24"/>
          <w:szCs w:val="24"/>
        </w:rPr>
        <w:t>To provide a good place for</w:t>
      </w:r>
      <w:r>
        <w:rPr>
          <w:rFonts w:ascii="Arial" w:hAnsi="Arial" w:cs="Arial"/>
          <w:sz w:val="24"/>
          <w:szCs w:val="24"/>
        </w:rPr>
        <w:t xml:space="preserve"> hardcore</w:t>
      </w:r>
      <w:r w:rsidR="000B6A35" w:rsidRPr="00DD09BA">
        <w:rPr>
          <w:rFonts w:ascii="Arial" w:hAnsi="Arial" w:cs="Arial"/>
          <w:sz w:val="24"/>
          <w:szCs w:val="24"/>
        </w:rPr>
        <w:t xml:space="preserve"> gaming experience with high-end equipment </w:t>
      </w:r>
      <w:r>
        <w:rPr>
          <w:rFonts w:ascii="Arial" w:hAnsi="Arial" w:cs="Arial"/>
          <w:sz w:val="24"/>
          <w:szCs w:val="24"/>
        </w:rPr>
        <w:t xml:space="preserve">at </w:t>
      </w:r>
      <w:r w:rsidR="000B6A35" w:rsidRPr="00DD09BA">
        <w:rPr>
          <w:rFonts w:ascii="Arial" w:hAnsi="Arial" w:cs="Arial"/>
          <w:sz w:val="24"/>
          <w:szCs w:val="24"/>
        </w:rPr>
        <w:t xml:space="preserve">“Razer Gaming Internet Café” </w:t>
      </w:r>
      <w:ins w:id="32" w:author="Rouzandra Zuniga" w:date="2016-04-12T21:38:00Z">
        <w:r w:rsidR="001D7CCE" w:rsidRPr="00DD09BA">
          <w:rPr>
            <w:rFonts w:ascii="Arial" w:hAnsi="Arial" w:cs="Arial"/>
            <w:sz w:val="24"/>
            <w:szCs w:val="24"/>
          </w:rPr>
          <w:t>To ensure that each guest receives prompt, professional, friendly and courteous service. To maintain a clean, comfortable and well maintained premises for our guests and staff.</w:t>
        </w:r>
        <w:r w:rsidR="001D7CCE" w:rsidRPr="00DD09BA">
          <w:rPr>
            <w:rFonts w:ascii="Arial" w:hAnsi="Arial" w:cs="Arial"/>
            <w:color w:val="333333"/>
            <w:sz w:val="24"/>
            <w:szCs w:val="24"/>
            <w:shd w:val="clear" w:color="auto" w:fill="FFFFFF"/>
          </w:rPr>
          <w:t xml:space="preserve"> We are Razer G for Hardcore Gamers.</w:t>
        </w:r>
      </w:ins>
    </w:p>
    <w:p w:rsidR="00FA2213" w:rsidRPr="00891B8C" w:rsidRDefault="00FA2213" w:rsidP="00DD09BA">
      <w:pPr>
        <w:pStyle w:val="ListParagraph"/>
        <w:numPr>
          <w:ilvl w:val="0"/>
          <w:numId w:val="14"/>
        </w:numPr>
        <w:rPr>
          <w:rFonts w:eastAsia="Times New Roman"/>
          <w:color w:val="222222"/>
        </w:rPr>
      </w:pPr>
    </w:p>
    <w:p w:rsidR="00902279" w:rsidRPr="00891B8C" w:rsidRDefault="00902279" w:rsidP="00FA2213">
      <w:pPr>
        <w:shd w:val="clear" w:color="auto" w:fill="FFFFFF"/>
        <w:spacing w:after="0" w:line="240" w:lineRule="auto"/>
        <w:rPr>
          <w:rFonts w:ascii="Arial" w:eastAsia="Times New Roman" w:hAnsi="Arial" w:cs="Arial"/>
          <w:color w:val="222222"/>
          <w:sz w:val="24"/>
          <w:szCs w:val="24"/>
        </w:rPr>
      </w:pPr>
    </w:p>
    <w:p w:rsidR="00FA2213" w:rsidRPr="00891B8C" w:rsidRDefault="00FA221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bookmarkStart w:id="33" w:name="m_-2141605104293795924__Toc411938953"/>
      <w:r w:rsidRPr="00891B8C">
        <w:rPr>
          <w:rFonts w:ascii="Arial" w:eastAsia="Times New Roman" w:hAnsi="Arial" w:cs="Arial"/>
          <w:b/>
          <w:bCs/>
          <w:color w:val="222222"/>
          <w:sz w:val="24"/>
          <w:szCs w:val="24"/>
        </w:rPr>
        <w:t>4.</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Project Objectives</w:t>
      </w:r>
      <w:bookmarkEnd w:id="33"/>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b/>
          <w:bCs/>
          <w:color w:val="222222"/>
          <w:sz w:val="24"/>
          <w:szCs w:val="24"/>
        </w:rPr>
        <w:t>General Objectives:</w:t>
      </w:r>
    </w:p>
    <w:p w:rsidR="00FA2213" w:rsidRPr="00891B8C" w:rsidRDefault="00FA2213" w:rsidP="00FA2213">
      <w:pPr>
        <w:shd w:val="clear" w:color="auto" w:fill="FFFFFF"/>
        <w:spacing w:after="0" w:line="240" w:lineRule="auto"/>
        <w:ind w:firstLine="720"/>
        <w:rPr>
          <w:rFonts w:ascii="Arial" w:eastAsia="Times New Roman" w:hAnsi="Arial" w:cs="Arial"/>
          <w:color w:val="000000"/>
          <w:sz w:val="24"/>
          <w:szCs w:val="24"/>
        </w:rPr>
      </w:pPr>
      <w:r w:rsidRPr="00891B8C">
        <w:rPr>
          <w:rFonts w:ascii="Arial" w:eastAsia="Times New Roman" w:hAnsi="Arial" w:cs="Arial"/>
          <w:color w:val="000000"/>
          <w:sz w:val="24"/>
          <w:szCs w:val="24"/>
        </w:rPr>
        <w:t xml:space="preserve">The </w:t>
      </w:r>
      <w:r w:rsidR="00563C88" w:rsidRPr="00891B8C">
        <w:rPr>
          <w:rFonts w:ascii="Arial" w:eastAsia="Times New Roman" w:hAnsi="Arial" w:cs="Arial"/>
          <w:color w:val="000000"/>
          <w:sz w:val="24"/>
          <w:szCs w:val="24"/>
        </w:rPr>
        <w:t>g</w:t>
      </w:r>
      <w:r w:rsidRPr="00891B8C">
        <w:rPr>
          <w:rFonts w:ascii="Arial" w:eastAsia="Times New Roman" w:hAnsi="Arial" w:cs="Arial"/>
          <w:color w:val="000000"/>
          <w:sz w:val="24"/>
          <w:szCs w:val="24"/>
        </w:rPr>
        <w:t xml:space="preserve">eneral </w:t>
      </w:r>
      <w:r w:rsidR="00563C88" w:rsidRPr="00891B8C">
        <w:rPr>
          <w:rFonts w:ascii="Arial" w:eastAsia="Times New Roman" w:hAnsi="Arial" w:cs="Arial"/>
          <w:color w:val="000000"/>
          <w:sz w:val="24"/>
          <w:szCs w:val="24"/>
        </w:rPr>
        <w:t>o</w:t>
      </w:r>
      <w:r w:rsidRPr="00891B8C">
        <w:rPr>
          <w:rFonts w:ascii="Arial" w:eastAsia="Times New Roman" w:hAnsi="Arial" w:cs="Arial"/>
          <w:color w:val="000000"/>
          <w:sz w:val="24"/>
          <w:szCs w:val="24"/>
        </w:rPr>
        <w:t xml:space="preserve">bjective of this </w:t>
      </w:r>
      <w:r w:rsidR="00E7684A" w:rsidRPr="00891B8C">
        <w:rPr>
          <w:rFonts w:ascii="Arial" w:eastAsia="Times New Roman" w:hAnsi="Arial" w:cs="Arial"/>
          <w:color w:val="000000"/>
          <w:sz w:val="24"/>
          <w:szCs w:val="24"/>
        </w:rPr>
        <w:t xml:space="preserve">project is to provide </w:t>
      </w:r>
      <w:r w:rsidR="00587959" w:rsidRPr="00891B8C">
        <w:rPr>
          <w:rFonts w:ascii="Arial" w:eastAsia="Times New Roman" w:hAnsi="Arial" w:cs="Arial"/>
          <w:color w:val="000000"/>
          <w:sz w:val="24"/>
          <w:szCs w:val="24"/>
        </w:rPr>
        <w:t>diners/</w:t>
      </w:r>
      <w:r w:rsidR="00E7684A" w:rsidRPr="00891B8C">
        <w:rPr>
          <w:rFonts w:ascii="Arial" w:eastAsia="Times New Roman" w:hAnsi="Arial" w:cs="Arial"/>
          <w:color w:val="000000"/>
          <w:sz w:val="24"/>
          <w:szCs w:val="24"/>
        </w:rPr>
        <w:t>users convenience in</w:t>
      </w:r>
      <w:r w:rsidRPr="00891B8C">
        <w:rPr>
          <w:rFonts w:ascii="Arial" w:eastAsia="Times New Roman" w:hAnsi="Arial" w:cs="Arial"/>
          <w:color w:val="000000"/>
          <w:sz w:val="24"/>
          <w:szCs w:val="24"/>
        </w:rPr>
        <w:t xml:space="preserve"> access</w:t>
      </w:r>
      <w:r w:rsidR="00E7684A" w:rsidRPr="00891B8C">
        <w:rPr>
          <w:rFonts w:ascii="Arial" w:eastAsia="Times New Roman" w:hAnsi="Arial" w:cs="Arial"/>
          <w:color w:val="000000"/>
          <w:sz w:val="24"/>
          <w:szCs w:val="24"/>
        </w:rPr>
        <w:t>ing, and exploring</w:t>
      </w:r>
      <w:r w:rsidRPr="00891B8C">
        <w:rPr>
          <w:rFonts w:ascii="Arial" w:eastAsia="Times New Roman" w:hAnsi="Arial" w:cs="Arial"/>
          <w:color w:val="000000"/>
          <w:sz w:val="24"/>
          <w:szCs w:val="24"/>
        </w:rPr>
        <w:t xml:space="preserve"> location</w:t>
      </w:r>
      <w:r w:rsidR="00E7684A" w:rsidRPr="00891B8C">
        <w:rPr>
          <w:rFonts w:ascii="Arial" w:eastAsia="Times New Roman" w:hAnsi="Arial" w:cs="Arial"/>
          <w:color w:val="000000"/>
          <w:sz w:val="24"/>
          <w:szCs w:val="24"/>
        </w:rPr>
        <w:t>s and information about high class</w:t>
      </w:r>
      <w:r w:rsidRPr="00891B8C">
        <w:rPr>
          <w:rFonts w:ascii="Arial" w:eastAsia="Times New Roman" w:hAnsi="Arial" w:cs="Arial"/>
          <w:color w:val="000000"/>
          <w:sz w:val="24"/>
          <w:szCs w:val="24"/>
        </w:rPr>
        <w:t xml:space="preserve"> restaurant</w:t>
      </w:r>
      <w:r w:rsidR="00E7684A" w:rsidRPr="00891B8C">
        <w:rPr>
          <w:rFonts w:ascii="Arial" w:eastAsia="Times New Roman" w:hAnsi="Arial" w:cs="Arial"/>
          <w:color w:val="000000"/>
          <w:sz w:val="24"/>
          <w:szCs w:val="24"/>
        </w:rPr>
        <w:t>s</w:t>
      </w:r>
      <w:r w:rsidRPr="00891B8C">
        <w:rPr>
          <w:rFonts w:ascii="Arial" w:eastAsia="Times New Roman" w:hAnsi="Arial" w:cs="Arial"/>
          <w:color w:val="000000"/>
          <w:sz w:val="24"/>
          <w:szCs w:val="24"/>
        </w:rPr>
        <w:t xml:space="preserve"> around </w:t>
      </w:r>
      <w:r w:rsidR="00F71BE6">
        <w:rPr>
          <w:rFonts w:ascii="Arial" w:eastAsia="Times New Roman" w:hAnsi="Arial" w:cs="Arial"/>
          <w:color w:val="000000"/>
          <w:sz w:val="24"/>
          <w:szCs w:val="24"/>
        </w:rPr>
        <w:t>Makati</w:t>
      </w:r>
      <w:r w:rsidRPr="00891B8C">
        <w:rPr>
          <w:rFonts w:ascii="Arial" w:eastAsia="Times New Roman" w:hAnsi="Arial" w:cs="Arial"/>
          <w:color w:val="000000"/>
          <w:sz w:val="24"/>
          <w:szCs w:val="24"/>
        </w:rPr>
        <w:t>.</w:t>
      </w:r>
    </w:p>
    <w:p w:rsidR="008D4F4F" w:rsidRPr="00891B8C" w:rsidRDefault="008D4F4F" w:rsidP="00FA2213">
      <w:pPr>
        <w:shd w:val="clear" w:color="auto" w:fill="FFFFFF"/>
        <w:spacing w:after="0" w:line="240" w:lineRule="auto"/>
        <w:ind w:firstLine="720"/>
        <w:rPr>
          <w:rFonts w:ascii="Arial" w:eastAsia="Times New Roman" w:hAnsi="Arial" w:cs="Arial"/>
          <w:color w:val="000000"/>
          <w:sz w:val="24"/>
          <w:szCs w:val="24"/>
        </w:rPr>
      </w:pPr>
    </w:p>
    <w:p w:rsidR="008D4F4F" w:rsidRPr="00891B8C" w:rsidRDefault="008D4F4F" w:rsidP="00FA2213">
      <w:pPr>
        <w:shd w:val="clear" w:color="auto" w:fill="FFFFFF"/>
        <w:spacing w:after="0" w:line="240" w:lineRule="auto"/>
        <w:ind w:firstLine="720"/>
        <w:rPr>
          <w:rFonts w:ascii="Arial" w:eastAsia="Times New Roman" w:hAnsi="Arial" w:cs="Arial"/>
          <w:color w:val="222222"/>
          <w:sz w:val="24"/>
          <w:szCs w:val="24"/>
        </w:rPr>
      </w:pP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000000"/>
          <w:sz w:val="24"/>
          <w:szCs w:val="24"/>
        </w:rPr>
        <w:t> </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b/>
          <w:bCs/>
          <w:color w:val="000000"/>
          <w:sz w:val="24"/>
          <w:szCs w:val="24"/>
        </w:rPr>
        <w:t>Specific Objectives:</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r w:rsidR="00F71BE6" w:rsidRPr="00891B8C">
        <w:rPr>
          <w:rFonts w:ascii="Arial" w:eastAsia="Times New Roman" w:hAnsi="Arial" w:cs="Arial"/>
          <w:color w:val="222222"/>
          <w:sz w:val="24"/>
          <w:szCs w:val="24"/>
        </w:rPr>
        <w:t>To</w:t>
      </w:r>
      <w:r w:rsidRPr="00891B8C">
        <w:rPr>
          <w:rFonts w:ascii="Arial" w:eastAsia="Times New Roman" w:hAnsi="Arial" w:cs="Arial"/>
          <w:color w:val="222222"/>
          <w:sz w:val="24"/>
          <w:szCs w:val="24"/>
        </w:rPr>
        <w:t xml:space="preserve"> provide</w:t>
      </w:r>
      <w:r w:rsidR="00FD0544" w:rsidRPr="00891B8C">
        <w:rPr>
          <w:rFonts w:ascii="Arial" w:eastAsia="Times New Roman" w:hAnsi="Arial" w:cs="Arial"/>
          <w:color w:val="222222"/>
          <w:sz w:val="24"/>
          <w:szCs w:val="24"/>
        </w:rPr>
        <w:t xml:space="preserve"> a hassle-</w:t>
      </w:r>
      <w:r w:rsidRPr="00891B8C">
        <w:rPr>
          <w:rFonts w:ascii="Arial" w:eastAsia="Times New Roman" w:hAnsi="Arial" w:cs="Arial"/>
          <w:color w:val="222222"/>
          <w:sz w:val="24"/>
          <w:szCs w:val="24"/>
        </w:rPr>
        <w:t>free restaurant search around Metro Manila.</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r w:rsidR="00F71BE6">
        <w:rPr>
          <w:rFonts w:ascii="Arial" w:eastAsia="Times New Roman" w:hAnsi="Arial" w:cs="Arial"/>
          <w:color w:val="222222"/>
          <w:sz w:val="24"/>
          <w:szCs w:val="24"/>
        </w:rPr>
        <w:t>T</w:t>
      </w:r>
      <w:r w:rsidR="00F71BE6" w:rsidRPr="00891B8C">
        <w:rPr>
          <w:rFonts w:ascii="Arial" w:eastAsia="Times New Roman" w:hAnsi="Arial" w:cs="Arial"/>
          <w:color w:val="222222"/>
          <w:sz w:val="24"/>
          <w:szCs w:val="24"/>
        </w:rPr>
        <w:t>o</w:t>
      </w:r>
      <w:r w:rsidR="00587959" w:rsidRPr="00891B8C">
        <w:rPr>
          <w:rFonts w:ascii="Arial" w:eastAsia="Times New Roman" w:hAnsi="Arial" w:cs="Arial"/>
          <w:color w:val="222222"/>
          <w:sz w:val="24"/>
          <w:szCs w:val="24"/>
        </w:rPr>
        <w:t xml:space="preserve"> find desired restaurants a diner/user </w:t>
      </w:r>
      <w:r w:rsidR="005B6401">
        <w:rPr>
          <w:rFonts w:ascii="Arial" w:eastAsia="Times New Roman" w:hAnsi="Arial" w:cs="Arial"/>
          <w:color w:val="222222"/>
          <w:sz w:val="24"/>
          <w:szCs w:val="24"/>
        </w:rPr>
        <w:t xml:space="preserve">who </w:t>
      </w:r>
      <w:r w:rsidRPr="00891B8C">
        <w:rPr>
          <w:rFonts w:ascii="Arial" w:eastAsia="Times New Roman" w:hAnsi="Arial" w:cs="Arial"/>
          <w:color w:val="222222"/>
          <w:sz w:val="24"/>
          <w:szCs w:val="24"/>
        </w:rPr>
        <w:t>wants to visit.</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w:t>
      </w:r>
      <w:r w:rsidR="00C61703" w:rsidRPr="00891B8C">
        <w:rPr>
          <w:rFonts w:ascii="Arial" w:eastAsia="Times New Roman" w:hAnsi="Arial" w:cs="Arial"/>
          <w:color w:val="222222"/>
          <w:sz w:val="24"/>
          <w:szCs w:val="24"/>
        </w:rPr>
        <w:t> </w:t>
      </w:r>
      <w:r w:rsidR="00F71BE6" w:rsidRPr="00891B8C">
        <w:rPr>
          <w:rFonts w:ascii="Arial" w:eastAsia="Times New Roman" w:hAnsi="Arial" w:cs="Arial"/>
          <w:color w:val="222222"/>
          <w:sz w:val="24"/>
          <w:szCs w:val="24"/>
        </w:rPr>
        <w:t>To</w:t>
      </w:r>
      <w:r w:rsidR="00C61703" w:rsidRPr="00891B8C">
        <w:rPr>
          <w:rFonts w:ascii="Arial" w:eastAsia="Times New Roman" w:hAnsi="Arial" w:cs="Arial"/>
          <w:color w:val="222222"/>
          <w:sz w:val="24"/>
          <w:szCs w:val="24"/>
        </w:rPr>
        <w:t xml:space="preserve"> show updated </w:t>
      </w:r>
      <w:r w:rsidRPr="00891B8C">
        <w:rPr>
          <w:rFonts w:ascii="Arial" w:eastAsia="Times New Roman" w:hAnsi="Arial" w:cs="Arial"/>
          <w:color w:val="222222"/>
          <w:sz w:val="24"/>
          <w:szCs w:val="24"/>
        </w:rPr>
        <w:t>menu</w:t>
      </w:r>
      <w:r w:rsidR="00C61703" w:rsidRPr="00891B8C">
        <w:rPr>
          <w:rFonts w:ascii="Arial" w:eastAsia="Times New Roman" w:hAnsi="Arial" w:cs="Arial"/>
          <w:color w:val="222222"/>
          <w:sz w:val="24"/>
          <w:szCs w:val="24"/>
        </w:rPr>
        <w:t>s</w:t>
      </w:r>
      <w:r w:rsidRPr="00891B8C">
        <w:rPr>
          <w:rFonts w:ascii="Arial" w:eastAsia="Times New Roman" w:hAnsi="Arial" w:cs="Arial"/>
          <w:color w:val="222222"/>
          <w:sz w:val="24"/>
          <w:szCs w:val="24"/>
        </w:rPr>
        <w:t xml:space="preserve"> and promo</w:t>
      </w:r>
      <w:r w:rsidR="00C61703" w:rsidRPr="00891B8C">
        <w:rPr>
          <w:rFonts w:ascii="Arial" w:eastAsia="Times New Roman" w:hAnsi="Arial" w:cs="Arial"/>
          <w:color w:val="222222"/>
          <w:sz w:val="24"/>
          <w:szCs w:val="24"/>
        </w:rPr>
        <w:t>tions offered by restaurant</w:t>
      </w:r>
      <w:r w:rsidRPr="00891B8C">
        <w:rPr>
          <w:rFonts w:ascii="Arial" w:eastAsia="Times New Roman" w:hAnsi="Arial" w:cs="Arial"/>
          <w:color w:val="222222"/>
          <w:sz w:val="24"/>
          <w:szCs w:val="24"/>
        </w:rPr>
        <w:t>s.</w:t>
      </w:r>
    </w:p>
    <w:p w:rsidR="00FA2213" w:rsidRPr="00891B8C" w:rsidRDefault="00FA221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bookmarkStart w:id="34" w:name="m_-2141605104293795924__Toc411938954"/>
      <w:r w:rsidRPr="00891B8C">
        <w:rPr>
          <w:rFonts w:ascii="Arial" w:eastAsia="Times New Roman" w:hAnsi="Arial" w:cs="Arial"/>
          <w:b/>
          <w:bCs/>
          <w:color w:val="222222"/>
          <w:sz w:val="24"/>
          <w:szCs w:val="24"/>
        </w:rPr>
        <w:t>5.</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Purpose of the Project</w:t>
      </w:r>
      <w:bookmarkEnd w:id="34"/>
    </w:p>
    <w:p w:rsidR="00FA2213" w:rsidRPr="00891B8C" w:rsidRDefault="00FA2213" w:rsidP="00D21E6D">
      <w:pPr>
        <w:pStyle w:val="NoSpacing"/>
        <w:ind w:firstLine="720"/>
        <w:jc w:val="both"/>
        <w:rPr>
          <w:rFonts w:ascii="Arial" w:hAnsi="Arial" w:cs="Arial"/>
          <w:sz w:val="24"/>
          <w:szCs w:val="24"/>
        </w:rPr>
      </w:pPr>
      <w:r w:rsidRPr="00891B8C">
        <w:rPr>
          <w:rFonts w:ascii="Arial" w:hAnsi="Arial" w:cs="Arial"/>
          <w:sz w:val="24"/>
          <w:szCs w:val="24"/>
        </w:rPr>
        <w:t>The purpose of this document is to present a detailed description of the</w:t>
      </w:r>
      <w:r w:rsidR="00D21E6D" w:rsidRPr="00891B8C">
        <w:rPr>
          <w:rFonts w:ascii="Arial" w:hAnsi="Arial" w:cs="Arial"/>
          <w:sz w:val="24"/>
          <w:szCs w:val="24"/>
        </w:rPr>
        <w:t xml:space="preserve"> </w:t>
      </w:r>
      <w:r w:rsidRPr="00891B8C">
        <w:rPr>
          <w:rFonts w:ascii="Arial" w:hAnsi="Arial" w:cs="Arial"/>
          <w:sz w:val="24"/>
          <w:szCs w:val="24"/>
        </w:rPr>
        <w:t>Food</w:t>
      </w:r>
      <w:r w:rsidR="00D21E6D" w:rsidRPr="00891B8C">
        <w:rPr>
          <w:rFonts w:ascii="Arial" w:hAnsi="Arial" w:cs="Arial"/>
          <w:sz w:val="24"/>
          <w:szCs w:val="24"/>
        </w:rPr>
        <w:t xml:space="preserve"> </w:t>
      </w:r>
      <w:r w:rsidRPr="00891B8C">
        <w:rPr>
          <w:rFonts w:ascii="Arial" w:hAnsi="Arial" w:cs="Arial"/>
          <w:sz w:val="24"/>
          <w:szCs w:val="24"/>
        </w:rPr>
        <w:t>Trip Se</w:t>
      </w:r>
      <w:r w:rsidR="00F71BE6">
        <w:rPr>
          <w:rFonts w:ascii="Arial" w:hAnsi="Arial" w:cs="Arial"/>
          <w:sz w:val="24"/>
          <w:szCs w:val="24"/>
        </w:rPr>
        <w:t>arch Engine Mobile App</w:t>
      </w:r>
      <w:r w:rsidR="005B6401">
        <w:rPr>
          <w:rFonts w:ascii="Arial" w:hAnsi="Arial" w:cs="Arial"/>
          <w:sz w:val="24"/>
          <w:szCs w:val="24"/>
        </w:rPr>
        <w:t>, t</w:t>
      </w:r>
      <w:r w:rsidR="00F71BE6">
        <w:rPr>
          <w:rFonts w:ascii="Arial" w:hAnsi="Arial" w:cs="Arial"/>
          <w:sz w:val="24"/>
          <w:szCs w:val="24"/>
        </w:rPr>
        <w:t xml:space="preserve">o </w:t>
      </w:r>
      <w:r w:rsidRPr="00891B8C">
        <w:rPr>
          <w:rFonts w:ascii="Arial" w:hAnsi="Arial" w:cs="Arial"/>
          <w:sz w:val="24"/>
          <w:szCs w:val="24"/>
        </w:rPr>
        <w:t>explain the purpose and features of the system, the interfaces of the system, what the system do</w:t>
      </w:r>
      <w:r w:rsidR="00F71BE6">
        <w:rPr>
          <w:rFonts w:ascii="Arial" w:hAnsi="Arial" w:cs="Arial"/>
          <w:sz w:val="24"/>
          <w:szCs w:val="24"/>
        </w:rPr>
        <w:t>es</w:t>
      </w:r>
      <w:r w:rsidRPr="00891B8C">
        <w:rPr>
          <w:rFonts w:ascii="Arial" w:hAnsi="Arial" w:cs="Arial"/>
          <w:sz w:val="24"/>
          <w:szCs w:val="24"/>
        </w:rPr>
        <w:t xml:space="preserve">, the constraints under which it must operate. This document is intended for both </w:t>
      </w:r>
      <w:r w:rsidR="00535CF4">
        <w:rPr>
          <w:rFonts w:ascii="Arial" w:hAnsi="Arial" w:cs="Arial"/>
          <w:sz w:val="24"/>
          <w:szCs w:val="24"/>
        </w:rPr>
        <w:t>stakeholders and</w:t>
      </w:r>
      <w:r w:rsidRPr="00891B8C">
        <w:rPr>
          <w:rFonts w:ascii="Arial" w:hAnsi="Arial" w:cs="Arial"/>
          <w:sz w:val="24"/>
          <w:szCs w:val="24"/>
        </w:rPr>
        <w:t xml:space="preserve"> developers of the system.</w:t>
      </w:r>
    </w:p>
    <w:p w:rsidR="00FA2213"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71BE6" w:rsidRDefault="00F71BE6" w:rsidP="00FA2213">
      <w:pPr>
        <w:shd w:val="clear" w:color="auto" w:fill="FFFFFF"/>
        <w:spacing w:after="0" w:line="240" w:lineRule="auto"/>
        <w:rPr>
          <w:rFonts w:ascii="Arial" w:eastAsia="Times New Roman" w:hAnsi="Arial" w:cs="Arial"/>
          <w:color w:val="222222"/>
          <w:sz w:val="24"/>
          <w:szCs w:val="24"/>
        </w:rPr>
      </w:pPr>
    </w:p>
    <w:p w:rsidR="00F71BE6" w:rsidRDefault="00F71BE6"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DA1B74" w:rsidRDefault="00DA1B74"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492B13" w:rsidRDefault="00492B13" w:rsidP="00FA2213">
      <w:pPr>
        <w:shd w:val="clear" w:color="auto" w:fill="FFFFFF"/>
        <w:spacing w:after="0" w:line="240" w:lineRule="auto"/>
        <w:rPr>
          <w:rFonts w:ascii="Arial" w:eastAsia="Times New Roman" w:hAnsi="Arial" w:cs="Arial"/>
          <w:color w:val="222222"/>
          <w:sz w:val="24"/>
          <w:szCs w:val="24"/>
        </w:rPr>
      </w:pPr>
    </w:p>
    <w:p w:rsidR="00F71BE6" w:rsidRDefault="00F71BE6" w:rsidP="00FA2213">
      <w:pPr>
        <w:shd w:val="clear" w:color="auto" w:fill="FFFFFF"/>
        <w:spacing w:after="0" w:line="240" w:lineRule="auto"/>
        <w:rPr>
          <w:rFonts w:ascii="Arial" w:eastAsia="Times New Roman" w:hAnsi="Arial" w:cs="Arial"/>
          <w:color w:val="222222"/>
          <w:sz w:val="24"/>
          <w:szCs w:val="24"/>
        </w:rPr>
      </w:pPr>
    </w:p>
    <w:p w:rsidR="002E3438" w:rsidRPr="00891B8C" w:rsidRDefault="00492B13" w:rsidP="00076678">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3</w:t>
      </w:r>
    </w:p>
    <w:p w:rsidR="00FA2213" w:rsidRPr="00891B8C" w:rsidRDefault="00FA221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bookmarkStart w:id="35" w:name="m_-2141605104293795924__Toc411938955"/>
      <w:r w:rsidRPr="00891B8C">
        <w:rPr>
          <w:rFonts w:ascii="Arial" w:eastAsia="Times New Roman" w:hAnsi="Arial" w:cs="Arial"/>
          <w:b/>
          <w:bCs/>
          <w:color w:val="222222"/>
          <w:sz w:val="24"/>
          <w:szCs w:val="24"/>
        </w:rPr>
        <w:t>6.</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Rationale of the Project</w:t>
      </w:r>
      <w:bookmarkEnd w:id="35"/>
    </w:p>
    <w:p w:rsidR="00492B13" w:rsidRDefault="008D4F4F" w:rsidP="00492B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bookmarkStart w:id="36" w:name="m_-2141605104293795924__Toc411938956"/>
      <w:r w:rsidRPr="00891B8C">
        <w:rPr>
          <w:rFonts w:ascii="Arial" w:eastAsia="Times New Roman" w:hAnsi="Arial" w:cs="Arial"/>
          <w:noProof/>
          <w:color w:val="222222"/>
          <w:sz w:val="24"/>
          <w:szCs w:val="24"/>
        </w:rPr>
        <w:drawing>
          <wp:anchor distT="0" distB="0" distL="114300" distR="114300" simplePos="0" relativeHeight="251692544" behindDoc="0" locked="0" layoutInCell="1" allowOverlap="1" wp14:anchorId="626EC801" wp14:editId="4EFBB8C3">
            <wp:simplePos x="0" y="0"/>
            <wp:positionH relativeFrom="column">
              <wp:posOffset>-390525</wp:posOffset>
            </wp:positionH>
            <wp:positionV relativeFrom="paragraph">
              <wp:posOffset>256540</wp:posOffset>
            </wp:positionV>
            <wp:extent cx="7019925" cy="5343525"/>
            <wp:effectExtent l="0" t="0" r="9525" b="9525"/>
            <wp:wrapThrough wrapText="bothSides">
              <wp:wrapPolygon edited="0">
                <wp:start x="0" y="0"/>
                <wp:lineTo x="0" y="21561"/>
                <wp:lineTo x="21571" y="21561"/>
                <wp:lineTo x="21571" y="0"/>
                <wp:lineTo x="0" y="0"/>
              </wp:wrapPolygon>
            </wp:wrapThrough>
            <wp:docPr id="2" name="Picture 2" descr="C:\Users\iumarquez\Downloads\13073131_1130113163686664_1101380062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umarquez\Downloads\13073131_1130113163686664_1101380062_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19925" cy="534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2213" w:rsidRPr="00891B8C">
        <w:rPr>
          <w:rFonts w:ascii="Arial" w:eastAsia="Times New Roman" w:hAnsi="Arial" w:cs="Arial"/>
          <w:b/>
          <w:bCs/>
          <w:color w:val="222222"/>
          <w:sz w:val="24"/>
          <w:szCs w:val="24"/>
        </w:rPr>
        <w:t>a.</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The Current Process Flow</w:t>
      </w:r>
      <w:bookmarkEnd w:id="36"/>
    </w:p>
    <w:p w:rsidR="00524982" w:rsidRDefault="00524982" w:rsidP="00492B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r>
        <w:rPr>
          <w:rFonts w:ascii="Arial" w:eastAsia="Times New Roman" w:hAnsi="Arial" w:cs="Arial"/>
          <w:b/>
          <w:bCs/>
          <w:color w:val="222222"/>
          <w:sz w:val="24"/>
          <w:szCs w:val="24"/>
        </w:rPr>
        <w:t>*</w:t>
      </w:r>
      <w:r>
        <w:rPr>
          <w:rFonts w:ascii="Arial" w:eastAsia="Times New Roman" w:hAnsi="Arial" w:cs="Arial"/>
          <w:b/>
          <w:bCs/>
          <w:color w:val="222222"/>
          <w:sz w:val="24"/>
          <w:szCs w:val="24"/>
        </w:rPr>
        <w:tab/>
        <w:t>The menu elaborates and provides several processes in features that possibly runs simultaneously.</w:t>
      </w:r>
    </w:p>
    <w:p w:rsidR="00076678" w:rsidRDefault="00076678" w:rsidP="00492B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p>
    <w:p w:rsidR="00076678" w:rsidRDefault="00076678" w:rsidP="00492B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p>
    <w:p w:rsidR="00076678" w:rsidRDefault="00076678" w:rsidP="00492B13">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p>
    <w:p w:rsidR="00077027" w:rsidRPr="00891B8C" w:rsidRDefault="00077027" w:rsidP="00077027">
      <w:pPr>
        <w:shd w:val="clear" w:color="auto" w:fill="FFFFFF"/>
        <w:spacing w:before="100" w:beforeAutospacing="1" w:after="100" w:afterAutospacing="1" w:line="240" w:lineRule="auto"/>
        <w:ind w:left="3240"/>
        <w:outlineLvl w:val="2"/>
        <w:rPr>
          <w:rFonts w:ascii="Arial" w:eastAsia="Times New Roman" w:hAnsi="Arial" w:cs="Arial"/>
          <w:b/>
          <w:bCs/>
          <w:color w:val="222222"/>
          <w:sz w:val="24"/>
          <w:szCs w:val="24"/>
        </w:rPr>
      </w:pPr>
      <w:r>
        <w:rPr>
          <w:rFonts w:ascii="Arial" w:eastAsia="Times New Roman" w:hAnsi="Arial" w:cs="Arial"/>
          <w:b/>
          <w:bCs/>
          <w:color w:val="222222"/>
          <w:sz w:val="24"/>
          <w:szCs w:val="24"/>
        </w:rPr>
        <w:t xml:space="preserve">                           4</w:t>
      </w:r>
    </w:p>
    <w:p w:rsidR="001272B0" w:rsidRPr="001272B0" w:rsidRDefault="001272B0" w:rsidP="00FA2213">
      <w:pPr>
        <w:shd w:val="clear" w:color="auto" w:fill="FFFFFF"/>
        <w:spacing w:after="0" w:line="240" w:lineRule="auto"/>
        <w:ind w:firstLine="720"/>
        <w:rPr>
          <w:rFonts w:ascii="Arial" w:eastAsia="Times New Roman" w:hAnsi="Arial" w:cs="Arial"/>
          <w:b/>
          <w:bCs/>
          <w:color w:val="222222"/>
          <w:sz w:val="24"/>
          <w:szCs w:val="24"/>
        </w:rPr>
      </w:pPr>
      <w:r w:rsidRPr="001272B0">
        <w:rPr>
          <w:rFonts w:ascii="Arial" w:eastAsia="Times New Roman" w:hAnsi="Arial" w:cs="Arial"/>
          <w:b/>
          <w:bCs/>
          <w:color w:val="222222"/>
          <w:sz w:val="24"/>
          <w:szCs w:val="24"/>
        </w:rPr>
        <w:t>b. User Information Needs</w:t>
      </w:r>
    </w:p>
    <w:p w:rsidR="001272B0" w:rsidRDefault="001272B0" w:rsidP="00FA2213">
      <w:pPr>
        <w:shd w:val="clear" w:color="auto" w:fill="FFFFFF"/>
        <w:spacing w:after="0" w:line="240" w:lineRule="auto"/>
        <w:ind w:firstLine="720"/>
        <w:rPr>
          <w:rFonts w:ascii="Arial" w:eastAsia="Times New Roman" w:hAnsi="Arial" w:cs="Arial"/>
          <w:bCs/>
          <w:color w:val="222222"/>
          <w:sz w:val="24"/>
          <w:szCs w:val="24"/>
        </w:rPr>
      </w:pPr>
    </w:p>
    <w:p w:rsidR="00FA2213" w:rsidRPr="00891B8C" w:rsidRDefault="00E21DE1" w:rsidP="00FA2213">
      <w:pPr>
        <w:shd w:val="clear" w:color="auto" w:fill="FFFFFF"/>
        <w:spacing w:after="0" w:line="240" w:lineRule="auto"/>
        <w:ind w:firstLine="720"/>
        <w:rPr>
          <w:rFonts w:ascii="Arial" w:eastAsia="Times New Roman" w:hAnsi="Arial" w:cs="Arial"/>
          <w:color w:val="222222"/>
          <w:sz w:val="24"/>
          <w:szCs w:val="24"/>
        </w:rPr>
      </w:pPr>
      <w:r w:rsidRPr="00E21DE1">
        <w:rPr>
          <w:rFonts w:ascii="Arial" w:eastAsia="Times New Roman" w:hAnsi="Arial" w:cs="Arial"/>
          <w:bCs/>
          <w:color w:val="222222"/>
          <w:sz w:val="24"/>
          <w:szCs w:val="24"/>
        </w:rPr>
        <w:t>The</w:t>
      </w:r>
      <w:r w:rsidR="00FA2213" w:rsidRPr="00891B8C">
        <w:rPr>
          <w:rFonts w:ascii="Arial" w:eastAsia="Times New Roman" w:hAnsi="Arial" w:cs="Arial"/>
          <w:color w:val="222222"/>
          <w:sz w:val="24"/>
          <w:szCs w:val="24"/>
        </w:rPr>
        <w:t xml:space="preserve"> Mobile Application provides all the information that </w:t>
      </w:r>
      <w:r>
        <w:rPr>
          <w:rFonts w:ascii="Arial" w:eastAsia="Times New Roman" w:hAnsi="Arial" w:cs="Arial"/>
          <w:color w:val="222222"/>
          <w:sz w:val="24"/>
          <w:szCs w:val="24"/>
        </w:rPr>
        <w:t>user</w:t>
      </w:r>
      <w:r w:rsidR="00FA2213" w:rsidRPr="00891B8C">
        <w:rPr>
          <w:rFonts w:ascii="Arial" w:eastAsia="Times New Roman" w:hAnsi="Arial" w:cs="Arial"/>
          <w:color w:val="222222"/>
          <w:sz w:val="24"/>
          <w:szCs w:val="24"/>
        </w:rPr>
        <w:t xml:space="preserve">s </w:t>
      </w:r>
      <w:r>
        <w:rPr>
          <w:rFonts w:ascii="Arial" w:eastAsia="Times New Roman" w:hAnsi="Arial" w:cs="Arial"/>
          <w:color w:val="222222"/>
          <w:sz w:val="24"/>
          <w:szCs w:val="24"/>
        </w:rPr>
        <w:t>need to know</w:t>
      </w:r>
      <w:r w:rsidR="00FA2213" w:rsidRPr="00891B8C">
        <w:rPr>
          <w:rFonts w:ascii="Arial" w:eastAsia="Times New Roman" w:hAnsi="Arial" w:cs="Arial"/>
          <w:color w:val="222222"/>
          <w:sz w:val="24"/>
          <w:szCs w:val="24"/>
        </w:rPr>
        <w:t xml:space="preserve"> </w:t>
      </w:r>
      <w:r>
        <w:rPr>
          <w:rFonts w:ascii="Arial" w:eastAsia="Times New Roman" w:hAnsi="Arial" w:cs="Arial"/>
          <w:color w:val="222222"/>
          <w:sz w:val="24"/>
          <w:szCs w:val="24"/>
        </w:rPr>
        <w:t>s</w:t>
      </w:r>
      <w:r w:rsidR="00FA2213" w:rsidRPr="00891B8C">
        <w:rPr>
          <w:rFonts w:ascii="Arial" w:eastAsia="Times New Roman" w:hAnsi="Arial" w:cs="Arial"/>
          <w:color w:val="222222"/>
          <w:sz w:val="24"/>
          <w:szCs w:val="24"/>
        </w:rPr>
        <w:t>tarting from restaurant details (address, food rating, price ra</w:t>
      </w:r>
      <w:r w:rsidR="00F71BE6">
        <w:rPr>
          <w:rFonts w:ascii="Arial" w:eastAsia="Times New Roman" w:hAnsi="Arial" w:cs="Arial"/>
          <w:color w:val="222222"/>
          <w:sz w:val="24"/>
          <w:szCs w:val="24"/>
        </w:rPr>
        <w:t>nge</w:t>
      </w:r>
      <w:r w:rsidR="00FA2213" w:rsidRPr="00891B8C">
        <w:rPr>
          <w:rFonts w:ascii="Arial" w:eastAsia="Times New Roman" w:hAnsi="Arial" w:cs="Arial"/>
          <w:color w:val="222222"/>
          <w:sz w:val="24"/>
          <w:szCs w:val="24"/>
        </w:rPr>
        <w:t>,</w:t>
      </w:r>
      <w:r w:rsidR="00F71BE6">
        <w:rPr>
          <w:rFonts w:ascii="Arial" w:eastAsia="Times New Roman" w:hAnsi="Arial" w:cs="Arial"/>
          <w:color w:val="222222"/>
          <w:sz w:val="24"/>
          <w:szCs w:val="24"/>
        </w:rPr>
        <w:t xml:space="preserve"> working hours and amenities)</w:t>
      </w:r>
      <w:r>
        <w:rPr>
          <w:rFonts w:ascii="Arial" w:eastAsia="Times New Roman" w:hAnsi="Arial" w:cs="Arial"/>
          <w:color w:val="222222"/>
          <w:sz w:val="24"/>
          <w:szCs w:val="24"/>
        </w:rPr>
        <w:t>,</w:t>
      </w:r>
      <w:r w:rsidR="00F71BE6">
        <w:rPr>
          <w:rFonts w:ascii="Arial" w:eastAsia="Times New Roman" w:hAnsi="Arial" w:cs="Arial"/>
          <w:color w:val="222222"/>
          <w:sz w:val="24"/>
          <w:szCs w:val="24"/>
        </w:rPr>
        <w:t xml:space="preserve"> </w:t>
      </w:r>
      <w:r w:rsidR="00FA2213" w:rsidRPr="00891B8C">
        <w:rPr>
          <w:rFonts w:ascii="Arial" w:eastAsia="Times New Roman" w:hAnsi="Arial" w:cs="Arial"/>
          <w:color w:val="222222"/>
          <w:sz w:val="24"/>
          <w:szCs w:val="24"/>
        </w:rPr>
        <w:t>restaurant</w:t>
      </w:r>
      <w:r>
        <w:rPr>
          <w:rFonts w:ascii="Arial" w:eastAsia="Times New Roman" w:hAnsi="Arial" w:cs="Arial"/>
          <w:color w:val="222222"/>
          <w:sz w:val="24"/>
          <w:szCs w:val="24"/>
        </w:rPr>
        <w:t>’</w:t>
      </w:r>
      <w:r w:rsidR="00F71BE6">
        <w:rPr>
          <w:rFonts w:ascii="Arial" w:eastAsia="Times New Roman" w:hAnsi="Arial" w:cs="Arial"/>
          <w:color w:val="222222"/>
          <w:sz w:val="24"/>
          <w:szCs w:val="24"/>
        </w:rPr>
        <w:t>s gallery</w:t>
      </w:r>
      <w:r>
        <w:rPr>
          <w:rFonts w:ascii="Arial" w:eastAsia="Times New Roman" w:hAnsi="Arial" w:cs="Arial"/>
          <w:color w:val="222222"/>
          <w:sz w:val="24"/>
          <w:szCs w:val="24"/>
        </w:rPr>
        <w:t>,</w:t>
      </w:r>
      <w:r w:rsidR="00FA2213" w:rsidRPr="00891B8C">
        <w:rPr>
          <w:rFonts w:ascii="Arial" w:eastAsia="Times New Roman" w:hAnsi="Arial" w:cs="Arial"/>
          <w:color w:val="222222"/>
          <w:sz w:val="24"/>
          <w:szCs w:val="24"/>
        </w:rPr>
        <w:t xml:space="preserve"> </w:t>
      </w:r>
      <w:r>
        <w:rPr>
          <w:rFonts w:ascii="Arial" w:eastAsia="Times New Roman" w:hAnsi="Arial" w:cs="Arial"/>
          <w:color w:val="222222"/>
          <w:sz w:val="24"/>
          <w:szCs w:val="24"/>
        </w:rPr>
        <w:t>to</w:t>
      </w:r>
      <w:r w:rsidR="00FA2213" w:rsidRPr="00891B8C">
        <w:rPr>
          <w:rFonts w:ascii="Arial" w:eastAsia="Times New Roman" w:hAnsi="Arial" w:cs="Arial"/>
          <w:color w:val="222222"/>
          <w:sz w:val="24"/>
          <w:szCs w:val="24"/>
        </w:rPr>
        <w:t xml:space="preserve"> </w:t>
      </w:r>
      <w:r w:rsidR="00D25858" w:rsidRPr="00891B8C">
        <w:rPr>
          <w:rFonts w:ascii="Arial" w:eastAsia="Times New Roman" w:hAnsi="Arial" w:cs="Arial"/>
          <w:color w:val="222222"/>
          <w:sz w:val="24"/>
          <w:szCs w:val="24"/>
        </w:rPr>
        <w:t xml:space="preserve">a map </w:t>
      </w:r>
      <w:r w:rsidR="00F71BE6">
        <w:rPr>
          <w:rFonts w:ascii="Arial" w:eastAsia="Times New Roman" w:hAnsi="Arial" w:cs="Arial"/>
          <w:color w:val="222222"/>
          <w:sz w:val="24"/>
          <w:szCs w:val="24"/>
        </w:rPr>
        <w:t>to provide users</w:t>
      </w:r>
      <w:r w:rsidR="00D25858" w:rsidRPr="00891B8C">
        <w:rPr>
          <w:rFonts w:ascii="Arial" w:eastAsia="Times New Roman" w:hAnsi="Arial" w:cs="Arial"/>
          <w:color w:val="222222"/>
          <w:sz w:val="24"/>
          <w:szCs w:val="24"/>
        </w:rPr>
        <w:t xml:space="preserve"> </w:t>
      </w:r>
      <w:r w:rsidR="00FA2213" w:rsidRPr="00891B8C">
        <w:rPr>
          <w:rFonts w:ascii="Arial" w:eastAsia="Times New Roman" w:hAnsi="Arial" w:cs="Arial"/>
          <w:color w:val="222222"/>
          <w:sz w:val="24"/>
          <w:szCs w:val="24"/>
        </w:rPr>
        <w:t>the exact location of the restaurants.</w:t>
      </w:r>
    </w:p>
    <w:p w:rsidR="00FA2213" w:rsidRPr="00891B8C" w:rsidRDefault="00FA2213" w:rsidP="00FD3804">
      <w:pPr>
        <w:shd w:val="clear" w:color="auto" w:fill="FFFFFF"/>
        <w:spacing w:after="0" w:line="240" w:lineRule="auto"/>
        <w:rPr>
          <w:rFonts w:ascii="Arial" w:eastAsia="Times New Roman" w:hAnsi="Arial" w:cs="Arial"/>
          <w:color w:val="222222"/>
          <w:sz w:val="24"/>
          <w:szCs w:val="24"/>
        </w:rPr>
      </w:pPr>
    </w:p>
    <w:p w:rsidR="00492B13"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1272B0" w:rsidP="001272B0">
      <w:p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bookmarkStart w:id="37" w:name="m_-2141605104293795924__Toc411938959"/>
      <w:r>
        <w:rPr>
          <w:rFonts w:ascii="Arial" w:eastAsia="Times New Roman" w:hAnsi="Arial" w:cs="Arial"/>
          <w:b/>
          <w:bCs/>
          <w:color w:val="222222"/>
          <w:sz w:val="24"/>
          <w:szCs w:val="24"/>
        </w:rPr>
        <w:t xml:space="preserve">            </w:t>
      </w:r>
      <w:r w:rsidR="00FA2213" w:rsidRPr="00891B8C">
        <w:rPr>
          <w:rFonts w:ascii="Arial" w:eastAsia="Times New Roman" w:hAnsi="Arial" w:cs="Arial"/>
          <w:b/>
          <w:bCs/>
          <w:color w:val="222222"/>
          <w:sz w:val="24"/>
          <w:szCs w:val="24"/>
        </w:rPr>
        <w:t>C.</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Systems Features and Functions</w:t>
      </w:r>
      <w:bookmarkEnd w:id="37"/>
    </w:p>
    <w:p w:rsidR="00FA2213" w:rsidRPr="00891B8C" w:rsidRDefault="00FA221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bookmarkStart w:id="38" w:name="m_-2141605104293795924__Toc411938960"/>
      <w:r w:rsidRPr="00891B8C">
        <w:rPr>
          <w:rFonts w:ascii="Arial" w:eastAsia="Times New Roman" w:hAnsi="Arial" w:cs="Arial"/>
          <w:b/>
          <w:bCs/>
          <w:color w:val="222222"/>
          <w:sz w:val="24"/>
          <w:szCs w:val="24"/>
        </w:rPr>
        <w:t>1.</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Software Environment</w:t>
      </w:r>
      <w:bookmarkEnd w:id="38"/>
    </w:p>
    <w:p w:rsidR="00FA2213" w:rsidRPr="00891B8C" w:rsidRDefault="005E75BD" w:rsidP="005E75BD">
      <w:p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39" w:name="m_-2141605104293795924__Toc411938961"/>
      <w:r>
        <w:rPr>
          <w:rFonts w:ascii="Arial" w:eastAsia="Times New Roman" w:hAnsi="Arial" w:cs="Arial"/>
          <w:b/>
          <w:bCs/>
          <w:color w:val="222222"/>
          <w:sz w:val="24"/>
          <w:szCs w:val="24"/>
        </w:rPr>
        <w:t xml:space="preserve">                                       </w:t>
      </w:r>
      <w:r w:rsidR="00FA2213" w:rsidRPr="00891B8C">
        <w:rPr>
          <w:rFonts w:ascii="Arial" w:eastAsia="Times New Roman" w:hAnsi="Arial" w:cs="Arial"/>
          <w:b/>
          <w:bCs/>
          <w:color w:val="222222"/>
          <w:sz w:val="24"/>
          <w:szCs w:val="24"/>
        </w:rPr>
        <w:t>a.</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Programming Languages</w:t>
      </w:r>
      <w:bookmarkEnd w:id="39"/>
    </w:p>
    <w:p w:rsidR="00FA2213" w:rsidRPr="00891B8C" w:rsidRDefault="005E75BD" w:rsidP="005E75BD">
      <w:pPr>
        <w:shd w:val="clear" w:color="auto" w:fill="FFFFFF"/>
        <w:spacing w:after="0" w:line="240" w:lineRule="auto"/>
        <w:ind w:left="2160" w:firstLine="720"/>
        <w:jc w:val="center"/>
        <w:rPr>
          <w:rFonts w:ascii="Arial" w:eastAsia="Times New Roman" w:hAnsi="Arial" w:cs="Arial"/>
          <w:color w:val="222222"/>
          <w:sz w:val="24"/>
          <w:szCs w:val="24"/>
        </w:rPr>
      </w:pPr>
      <w:r>
        <w:rPr>
          <w:rFonts w:ascii="Arial" w:eastAsia="Times New Roman" w:hAnsi="Arial" w:cs="Arial"/>
          <w:color w:val="000000"/>
          <w:sz w:val="24"/>
          <w:szCs w:val="24"/>
        </w:rPr>
        <w:t xml:space="preserve">    </w:t>
      </w:r>
      <w:r w:rsidR="00AE2A22" w:rsidRPr="00891B8C">
        <w:rPr>
          <w:rFonts w:ascii="Arial" w:eastAsia="Times New Roman" w:hAnsi="Arial" w:cs="Arial"/>
          <w:color w:val="000000"/>
          <w:sz w:val="24"/>
          <w:szCs w:val="24"/>
        </w:rPr>
        <w:t xml:space="preserve">HTML 5, </w:t>
      </w:r>
      <w:r w:rsidR="00FA2213" w:rsidRPr="00891B8C">
        <w:rPr>
          <w:rFonts w:ascii="Arial" w:eastAsia="Times New Roman" w:hAnsi="Arial" w:cs="Arial"/>
          <w:color w:val="000000"/>
          <w:sz w:val="24"/>
          <w:szCs w:val="24"/>
        </w:rPr>
        <w:t>CSS</w:t>
      </w:r>
      <w:r w:rsidR="0029229E" w:rsidRPr="00891B8C">
        <w:rPr>
          <w:rFonts w:ascii="Arial" w:eastAsia="Times New Roman" w:hAnsi="Arial" w:cs="Arial"/>
          <w:color w:val="000000"/>
          <w:sz w:val="24"/>
          <w:szCs w:val="24"/>
        </w:rPr>
        <w:t>3</w:t>
      </w:r>
      <w:r w:rsidR="00FA2213" w:rsidRPr="00891B8C">
        <w:rPr>
          <w:rFonts w:ascii="Arial" w:eastAsia="Times New Roman" w:hAnsi="Arial" w:cs="Arial"/>
          <w:color w:val="000000"/>
          <w:sz w:val="24"/>
          <w:szCs w:val="24"/>
        </w:rPr>
        <w:t>, java script, java</w:t>
      </w:r>
      <w:r w:rsidR="005102E3" w:rsidRPr="00891B8C">
        <w:rPr>
          <w:rFonts w:ascii="Arial" w:eastAsia="Times New Roman" w:hAnsi="Arial" w:cs="Arial"/>
          <w:color w:val="000000"/>
          <w:sz w:val="24"/>
          <w:szCs w:val="24"/>
        </w:rPr>
        <w:t>, PHP, mobile framework</w:t>
      </w:r>
    </w:p>
    <w:p w:rsidR="00FA2213" w:rsidRPr="00891B8C" w:rsidRDefault="005E75BD" w:rsidP="005E75BD">
      <w:p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40" w:name="m_-2141605104293795924__Toc411938962"/>
      <w:r>
        <w:rPr>
          <w:rFonts w:ascii="Arial" w:eastAsia="Times New Roman" w:hAnsi="Arial" w:cs="Arial"/>
          <w:b/>
          <w:bCs/>
          <w:color w:val="222222"/>
          <w:sz w:val="24"/>
          <w:szCs w:val="24"/>
        </w:rPr>
        <w:t xml:space="preserve">                                       </w:t>
      </w:r>
      <w:r w:rsidR="00FA2213" w:rsidRPr="00891B8C">
        <w:rPr>
          <w:rFonts w:ascii="Arial" w:eastAsia="Times New Roman" w:hAnsi="Arial" w:cs="Arial"/>
          <w:b/>
          <w:bCs/>
          <w:color w:val="222222"/>
          <w:sz w:val="24"/>
          <w:szCs w:val="24"/>
        </w:rPr>
        <w:t>b.</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Specific Software</w:t>
      </w:r>
      <w:bookmarkEnd w:id="40"/>
    </w:p>
    <w:p w:rsidR="005E75BD" w:rsidRDefault="005E75BD" w:rsidP="005E75BD">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                                               </w:t>
      </w:r>
      <w:r w:rsidR="00FA2213" w:rsidRPr="00891B8C">
        <w:rPr>
          <w:rFonts w:ascii="Arial" w:eastAsia="Times New Roman" w:hAnsi="Arial" w:cs="Arial"/>
          <w:color w:val="222222"/>
          <w:sz w:val="24"/>
          <w:szCs w:val="24"/>
        </w:rPr>
        <w:t>Android Studio IDE</w:t>
      </w:r>
    </w:p>
    <w:p w:rsidR="008C0C14" w:rsidRDefault="005E75BD" w:rsidP="008C0C14">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                                               </w:t>
      </w:r>
      <w:r w:rsidR="00FA2213" w:rsidRPr="00891B8C">
        <w:rPr>
          <w:rFonts w:ascii="Arial" w:eastAsia="Times New Roman" w:hAnsi="Arial" w:cs="Arial"/>
          <w:color w:val="222222"/>
          <w:sz w:val="24"/>
          <w:szCs w:val="24"/>
        </w:rPr>
        <w:t>Android SDK tools</w:t>
      </w:r>
    </w:p>
    <w:p w:rsidR="00FA2213" w:rsidRPr="00891B8C" w:rsidRDefault="008C0C14" w:rsidP="008C0C14">
      <w:pPr>
        <w:shd w:val="clear" w:color="auto" w:fill="FFFFFF"/>
        <w:spacing w:after="0" w:line="240" w:lineRule="auto"/>
        <w:ind w:left="2880"/>
        <w:rPr>
          <w:rFonts w:ascii="Arial" w:eastAsia="Times New Roman" w:hAnsi="Arial" w:cs="Arial"/>
          <w:color w:val="222222"/>
          <w:sz w:val="24"/>
          <w:szCs w:val="24"/>
        </w:rPr>
      </w:pPr>
      <w:r>
        <w:rPr>
          <w:rFonts w:ascii="Arial" w:eastAsia="Times New Roman" w:hAnsi="Arial" w:cs="Arial"/>
          <w:color w:val="222222"/>
          <w:sz w:val="24"/>
          <w:szCs w:val="24"/>
        </w:rPr>
        <w:t xml:space="preserve">   </w:t>
      </w:r>
      <w:r w:rsidR="005E75BD">
        <w:rPr>
          <w:rFonts w:ascii="Arial" w:eastAsia="Times New Roman" w:hAnsi="Arial" w:cs="Arial"/>
          <w:color w:val="222222"/>
          <w:sz w:val="24"/>
          <w:szCs w:val="24"/>
        </w:rPr>
        <w:t xml:space="preserve"> </w:t>
      </w:r>
      <w:r w:rsidR="00FA2213" w:rsidRPr="00891B8C">
        <w:rPr>
          <w:rFonts w:ascii="Arial" w:eastAsia="Times New Roman" w:hAnsi="Arial" w:cs="Arial"/>
          <w:color w:val="222222"/>
          <w:sz w:val="24"/>
          <w:szCs w:val="24"/>
        </w:rPr>
        <w:t xml:space="preserve">Android </w:t>
      </w:r>
      <w:r w:rsidR="001A21D1">
        <w:rPr>
          <w:rFonts w:ascii="Arial" w:eastAsia="Times New Roman" w:hAnsi="Arial" w:cs="Arial"/>
          <w:color w:val="222222"/>
          <w:sz w:val="24"/>
          <w:szCs w:val="24"/>
        </w:rPr>
        <w:t>4.4</w:t>
      </w:r>
      <w:r w:rsidR="00FA2213" w:rsidRPr="00891B8C">
        <w:rPr>
          <w:rFonts w:ascii="Arial" w:eastAsia="Times New Roman" w:hAnsi="Arial" w:cs="Arial"/>
          <w:color w:val="222222"/>
          <w:sz w:val="24"/>
          <w:szCs w:val="24"/>
        </w:rPr>
        <w:t>(</w:t>
      </w:r>
      <w:r w:rsidR="001A21D1">
        <w:rPr>
          <w:rFonts w:ascii="Arial" w:eastAsia="Times New Roman" w:hAnsi="Arial" w:cs="Arial"/>
          <w:color w:val="222222"/>
          <w:sz w:val="24"/>
          <w:szCs w:val="24"/>
        </w:rPr>
        <w:t>Kitkat</w:t>
      </w:r>
      <w:r w:rsidR="00650149" w:rsidRPr="00891B8C">
        <w:rPr>
          <w:rFonts w:ascii="Arial" w:eastAsia="Times New Roman" w:hAnsi="Arial" w:cs="Arial"/>
          <w:color w:val="222222"/>
          <w:sz w:val="24"/>
          <w:szCs w:val="24"/>
        </w:rPr>
        <w:t>) platform</w:t>
      </w:r>
    </w:p>
    <w:p w:rsidR="00FA2213" w:rsidRPr="00891B8C" w:rsidRDefault="005E75BD" w:rsidP="005E75BD">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color w:val="222222"/>
          <w:sz w:val="24"/>
          <w:szCs w:val="24"/>
        </w:rPr>
        <w:t xml:space="preserve">                                               </w:t>
      </w:r>
      <w:r w:rsidR="00650149" w:rsidRPr="00891B8C">
        <w:rPr>
          <w:rFonts w:ascii="Arial" w:eastAsia="Times New Roman" w:hAnsi="Arial" w:cs="Arial"/>
          <w:color w:val="222222"/>
          <w:sz w:val="24"/>
          <w:szCs w:val="24"/>
        </w:rPr>
        <w:t xml:space="preserve">Android </w:t>
      </w:r>
      <w:r w:rsidR="001A21D1">
        <w:rPr>
          <w:rFonts w:ascii="Arial" w:eastAsia="Times New Roman" w:hAnsi="Arial" w:cs="Arial"/>
          <w:color w:val="222222"/>
          <w:sz w:val="24"/>
          <w:szCs w:val="24"/>
        </w:rPr>
        <w:t>4.4</w:t>
      </w:r>
      <w:r w:rsidR="00650149" w:rsidRPr="00891B8C">
        <w:rPr>
          <w:rFonts w:ascii="Arial" w:eastAsia="Times New Roman" w:hAnsi="Arial" w:cs="Arial"/>
          <w:color w:val="222222"/>
          <w:sz w:val="24"/>
          <w:szCs w:val="24"/>
        </w:rPr>
        <w:t xml:space="preserve"> emulator</w:t>
      </w:r>
    </w:p>
    <w:p w:rsidR="00650149" w:rsidRPr="00891B8C" w:rsidRDefault="005E75BD" w:rsidP="005E75BD">
      <w:pPr>
        <w:spacing w:after="0" w:line="240" w:lineRule="auto"/>
        <w:rPr>
          <w:rFonts w:ascii="Arial" w:eastAsia="Times New Roman" w:hAnsi="Arial" w:cs="Arial"/>
          <w:sz w:val="24"/>
          <w:szCs w:val="24"/>
        </w:rPr>
      </w:pPr>
      <w:r>
        <w:rPr>
          <w:rFonts w:ascii="Arial" w:eastAsia="Times New Roman" w:hAnsi="Arial" w:cs="Arial"/>
          <w:sz w:val="24"/>
          <w:szCs w:val="24"/>
        </w:rPr>
        <w:t xml:space="preserve">                                               </w:t>
      </w:r>
      <w:r w:rsidR="00650149" w:rsidRPr="00891B8C">
        <w:rPr>
          <w:rFonts w:ascii="Arial" w:eastAsia="Times New Roman" w:hAnsi="Arial" w:cs="Arial"/>
          <w:sz w:val="24"/>
          <w:szCs w:val="24"/>
        </w:rPr>
        <w:t>Notepad++</w:t>
      </w:r>
    </w:p>
    <w:p w:rsidR="00650149" w:rsidRPr="00891B8C" w:rsidRDefault="005E75BD" w:rsidP="005E75BD">
      <w:pPr>
        <w:spacing w:after="0" w:line="240" w:lineRule="auto"/>
        <w:rPr>
          <w:rFonts w:ascii="Arial" w:eastAsia="Times New Roman" w:hAnsi="Arial" w:cs="Arial"/>
          <w:sz w:val="24"/>
          <w:szCs w:val="24"/>
        </w:rPr>
      </w:pPr>
      <w:r>
        <w:rPr>
          <w:rFonts w:ascii="Arial" w:eastAsia="Times New Roman" w:hAnsi="Arial" w:cs="Arial"/>
          <w:sz w:val="24"/>
          <w:szCs w:val="24"/>
        </w:rPr>
        <w:t xml:space="preserve">                                               </w:t>
      </w:r>
      <w:r w:rsidR="00650149" w:rsidRPr="00891B8C">
        <w:rPr>
          <w:rFonts w:ascii="Arial" w:eastAsia="Times New Roman" w:hAnsi="Arial" w:cs="Arial"/>
          <w:sz w:val="24"/>
          <w:szCs w:val="24"/>
        </w:rPr>
        <w:t>Adobe Photoshop</w:t>
      </w:r>
    </w:p>
    <w:p w:rsidR="005E75BD" w:rsidRDefault="005E75BD" w:rsidP="005E75BD">
      <w:pPr>
        <w:spacing w:after="0" w:line="240" w:lineRule="auto"/>
        <w:rPr>
          <w:rFonts w:ascii="Arial" w:eastAsia="Times New Roman" w:hAnsi="Arial" w:cs="Arial"/>
          <w:sz w:val="24"/>
          <w:szCs w:val="24"/>
        </w:rPr>
      </w:pPr>
      <w:r>
        <w:rPr>
          <w:rFonts w:ascii="Arial" w:eastAsia="Times New Roman" w:hAnsi="Arial" w:cs="Arial"/>
          <w:sz w:val="24"/>
          <w:szCs w:val="24"/>
        </w:rPr>
        <w:t xml:space="preserve">                                               </w:t>
      </w:r>
      <w:r w:rsidR="00650149" w:rsidRPr="00891B8C">
        <w:rPr>
          <w:rFonts w:ascii="Arial" w:eastAsia="Times New Roman" w:hAnsi="Arial" w:cs="Arial"/>
          <w:sz w:val="24"/>
          <w:szCs w:val="24"/>
        </w:rPr>
        <w:t>Eclipse</w:t>
      </w:r>
    </w:p>
    <w:p w:rsidR="00650149" w:rsidRPr="00891B8C" w:rsidRDefault="005E75BD" w:rsidP="005E75BD">
      <w:pPr>
        <w:spacing w:after="0" w:line="240" w:lineRule="auto"/>
        <w:rPr>
          <w:rFonts w:ascii="Arial" w:eastAsia="Times New Roman" w:hAnsi="Arial" w:cs="Arial"/>
          <w:sz w:val="24"/>
          <w:szCs w:val="24"/>
        </w:rPr>
      </w:pPr>
      <w:r>
        <w:rPr>
          <w:rFonts w:ascii="Arial" w:eastAsia="Times New Roman" w:hAnsi="Arial" w:cs="Arial"/>
          <w:sz w:val="24"/>
          <w:szCs w:val="24"/>
        </w:rPr>
        <w:t xml:space="preserve">                                               </w:t>
      </w:r>
      <w:r w:rsidR="00650149" w:rsidRPr="00891B8C">
        <w:rPr>
          <w:rFonts w:ascii="Arial" w:eastAsia="Times New Roman" w:hAnsi="Arial" w:cs="Arial"/>
          <w:sz w:val="24"/>
          <w:szCs w:val="24"/>
        </w:rPr>
        <w:t>Adobe Dreamweaver</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p>
    <w:p w:rsidR="00FA2213" w:rsidRPr="00891B8C" w:rsidRDefault="005E75BD" w:rsidP="005E75BD">
      <w:p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41" w:name="m_-2141605104293795924__Toc411938964"/>
      <w:r>
        <w:rPr>
          <w:rFonts w:ascii="Arial" w:eastAsia="Times New Roman" w:hAnsi="Arial" w:cs="Arial"/>
          <w:b/>
          <w:bCs/>
          <w:color w:val="222222"/>
          <w:sz w:val="24"/>
          <w:szCs w:val="24"/>
        </w:rPr>
        <w:t xml:space="preserve">                                        </w:t>
      </w:r>
      <w:r w:rsidR="00840057" w:rsidRPr="00891B8C">
        <w:rPr>
          <w:rFonts w:ascii="Arial" w:eastAsia="Times New Roman" w:hAnsi="Arial" w:cs="Arial"/>
          <w:b/>
          <w:bCs/>
          <w:color w:val="222222"/>
          <w:sz w:val="24"/>
          <w:szCs w:val="24"/>
        </w:rPr>
        <w:t>c</w:t>
      </w:r>
      <w:r w:rsidR="00FA2213" w:rsidRPr="00891B8C">
        <w:rPr>
          <w:rFonts w:ascii="Arial" w:eastAsia="Times New Roman" w:hAnsi="Arial" w:cs="Arial"/>
          <w:b/>
          <w:bCs/>
          <w:color w:val="222222"/>
          <w:sz w:val="24"/>
          <w:szCs w:val="24"/>
        </w:rPr>
        <w:t>.</w:t>
      </w:r>
      <w:r w:rsidR="00840057" w:rsidRPr="00891B8C">
        <w:rPr>
          <w:rFonts w:ascii="Arial" w:eastAsia="Times New Roman" w:hAnsi="Arial" w:cs="Arial"/>
          <w:color w:val="222222"/>
          <w:sz w:val="24"/>
          <w:szCs w:val="24"/>
        </w:rPr>
        <w:t>  </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Operating System</w:t>
      </w:r>
      <w:bookmarkEnd w:id="41"/>
    </w:p>
    <w:p w:rsidR="00324A40" w:rsidRPr="00891B8C" w:rsidRDefault="005E75BD" w:rsidP="00324A40">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 xml:space="preserve">           </w:t>
      </w:r>
      <w:r w:rsidR="00324A40" w:rsidRPr="00891B8C">
        <w:rPr>
          <w:rFonts w:ascii="Arial" w:eastAsia="Times New Roman" w:hAnsi="Arial" w:cs="Arial"/>
          <w:color w:val="222222"/>
          <w:sz w:val="24"/>
          <w:szCs w:val="24"/>
        </w:rPr>
        <w:t>Android 6.0(Marshmallow) platform</w:t>
      </w:r>
    </w:p>
    <w:p w:rsidR="00650149" w:rsidRPr="00891B8C" w:rsidRDefault="00650149" w:rsidP="00FA2213">
      <w:pPr>
        <w:shd w:val="clear" w:color="auto" w:fill="FFFFFF"/>
        <w:spacing w:after="0" w:line="240" w:lineRule="auto"/>
        <w:rPr>
          <w:rFonts w:ascii="Arial" w:eastAsia="Times New Roman" w:hAnsi="Arial" w:cs="Arial"/>
          <w:color w:val="222222"/>
          <w:sz w:val="24"/>
          <w:szCs w:val="24"/>
        </w:rPr>
      </w:pPr>
    </w:p>
    <w:p w:rsidR="00492B13" w:rsidRDefault="005E75BD" w:rsidP="005E75BD">
      <w:p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42" w:name="m_-2141605104293795924__Toc411938965"/>
      <w:r>
        <w:rPr>
          <w:rFonts w:ascii="Arial" w:eastAsia="Times New Roman" w:hAnsi="Arial" w:cs="Arial"/>
          <w:b/>
          <w:bCs/>
          <w:color w:val="222222"/>
          <w:sz w:val="24"/>
          <w:szCs w:val="24"/>
        </w:rPr>
        <w:t xml:space="preserve">                                        </w:t>
      </w:r>
      <w:r w:rsidR="00840057" w:rsidRPr="00891B8C">
        <w:rPr>
          <w:rFonts w:ascii="Arial" w:eastAsia="Times New Roman" w:hAnsi="Arial" w:cs="Arial"/>
          <w:b/>
          <w:bCs/>
          <w:color w:val="222222"/>
          <w:sz w:val="24"/>
          <w:szCs w:val="24"/>
        </w:rPr>
        <w:t>d</w:t>
      </w:r>
      <w:r w:rsidR="00FA2213" w:rsidRPr="00891B8C">
        <w:rPr>
          <w:rFonts w:ascii="Arial" w:eastAsia="Times New Roman" w:hAnsi="Arial" w:cs="Arial"/>
          <w:b/>
          <w:bCs/>
          <w:color w:val="222222"/>
          <w:sz w:val="24"/>
          <w:szCs w:val="24"/>
        </w:rPr>
        <w:t>.</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Other Software</w:t>
      </w:r>
      <w:bookmarkEnd w:id="42"/>
    </w:p>
    <w:p w:rsidR="00D21E6D" w:rsidRPr="00492B13" w:rsidRDefault="005E75BD" w:rsidP="005E75BD">
      <w:p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r>
        <w:rPr>
          <w:rFonts w:ascii="Arial" w:eastAsia="Times New Roman" w:hAnsi="Arial" w:cs="Arial"/>
          <w:color w:val="222222"/>
          <w:sz w:val="24"/>
          <w:szCs w:val="24"/>
        </w:rPr>
        <w:t xml:space="preserve">                                               </w:t>
      </w:r>
      <w:r w:rsidR="00F829E9" w:rsidRPr="00891B8C">
        <w:rPr>
          <w:rFonts w:ascii="Arial" w:eastAsia="Times New Roman" w:hAnsi="Arial" w:cs="Arial"/>
          <w:color w:val="222222"/>
          <w:sz w:val="24"/>
          <w:szCs w:val="24"/>
        </w:rPr>
        <w:t>Sublime 2</w:t>
      </w:r>
    </w:p>
    <w:p w:rsidR="00F829E9" w:rsidRPr="00891B8C" w:rsidRDefault="00F829E9" w:rsidP="00F829E9">
      <w:pPr>
        <w:shd w:val="clear" w:color="auto" w:fill="FFFFFF"/>
        <w:spacing w:after="0" w:line="240" w:lineRule="auto"/>
        <w:jc w:val="center"/>
        <w:rPr>
          <w:rFonts w:ascii="Arial" w:eastAsia="Times New Roman" w:hAnsi="Arial" w:cs="Arial"/>
          <w:color w:val="222222"/>
          <w:sz w:val="24"/>
          <w:szCs w:val="24"/>
        </w:rPr>
      </w:pPr>
    </w:p>
    <w:p w:rsidR="00F829E9" w:rsidRPr="00891B8C" w:rsidRDefault="00F829E9" w:rsidP="00F829E9">
      <w:pPr>
        <w:shd w:val="clear" w:color="auto" w:fill="FFFFFF"/>
        <w:spacing w:after="0" w:line="240" w:lineRule="auto"/>
        <w:jc w:val="center"/>
        <w:rPr>
          <w:rFonts w:ascii="Arial" w:eastAsia="Times New Roman" w:hAnsi="Arial" w:cs="Arial"/>
          <w:color w:val="222222"/>
          <w:sz w:val="24"/>
          <w:szCs w:val="24"/>
        </w:rPr>
      </w:pPr>
    </w:p>
    <w:p w:rsidR="00F829E9" w:rsidRPr="00891B8C" w:rsidRDefault="00F829E9" w:rsidP="00492B13">
      <w:pPr>
        <w:shd w:val="clear" w:color="auto" w:fill="FFFFFF"/>
        <w:spacing w:after="0" w:line="240" w:lineRule="auto"/>
        <w:jc w:val="both"/>
        <w:rPr>
          <w:rFonts w:ascii="Arial" w:eastAsia="Times New Roman" w:hAnsi="Arial" w:cs="Arial"/>
          <w:color w:val="222222"/>
          <w:sz w:val="24"/>
          <w:szCs w:val="24"/>
        </w:rPr>
      </w:pPr>
    </w:p>
    <w:p w:rsidR="009C420A" w:rsidRDefault="009C420A" w:rsidP="009C420A">
      <w:pPr>
        <w:shd w:val="clear" w:color="auto" w:fill="FFFFFF"/>
        <w:spacing w:after="0" w:line="240" w:lineRule="auto"/>
        <w:rPr>
          <w:rFonts w:ascii="Arial" w:eastAsia="Times New Roman" w:hAnsi="Arial" w:cs="Arial"/>
          <w:color w:val="222222"/>
          <w:sz w:val="24"/>
          <w:szCs w:val="24"/>
        </w:rPr>
      </w:pPr>
    </w:p>
    <w:p w:rsidR="00492B13" w:rsidRDefault="00492B13" w:rsidP="00F829E9">
      <w:pPr>
        <w:shd w:val="clear" w:color="auto" w:fill="FFFFFF"/>
        <w:spacing w:after="0" w:line="240" w:lineRule="auto"/>
        <w:jc w:val="center"/>
        <w:rPr>
          <w:rFonts w:ascii="Arial" w:eastAsia="Times New Roman" w:hAnsi="Arial" w:cs="Arial"/>
          <w:color w:val="222222"/>
          <w:sz w:val="24"/>
          <w:szCs w:val="24"/>
        </w:rPr>
      </w:pPr>
    </w:p>
    <w:p w:rsidR="00492B13" w:rsidRDefault="00492B13" w:rsidP="00F829E9">
      <w:pPr>
        <w:shd w:val="clear" w:color="auto" w:fill="FFFFFF"/>
        <w:spacing w:after="0" w:line="240" w:lineRule="auto"/>
        <w:jc w:val="center"/>
        <w:rPr>
          <w:rFonts w:ascii="Arial" w:eastAsia="Times New Roman" w:hAnsi="Arial" w:cs="Arial"/>
          <w:color w:val="222222"/>
          <w:sz w:val="24"/>
          <w:szCs w:val="24"/>
        </w:rPr>
      </w:pPr>
    </w:p>
    <w:p w:rsidR="00492B13" w:rsidRPr="00891B8C" w:rsidRDefault="00492B13" w:rsidP="00F829E9">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5</w:t>
      </w:r>
    </w:p>
    <w:p w:rsidR="00FA2213" w:rsidRPr="00891B8C" w:rsidRDefault="00FA2213" w:rsidP="00301A95">
      <w:pPr>
        <w:pStyle w:val="ListParagraph"/>
        <w:numPr>
          <w:ilvl w:val="0"/>
          <w:numId w:val="3"/>
        </w:num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43" w:name="m_-2141605104293795924__Toc411938966"/>
      <w:r w:rsidRPr="00891B8C">
        <w:rPr>
          <w:rFonts w:ascii="Arial" w:eastAsia="Times New Roman" w:hAnsi="Arial" w:cs="Arial"/>
          <w:b/>
          <w:bCs/>
          <w:color w:val="222222"/>
          <w:sz w:val="24"/>
          <w:szCs w:val="24"/>
        </w:rPr>
        <w:t>Hardware Environment</w:t>
      </w:r>
      <w:bookmarkEnd w:id="43"/>
    </w:p>
    <w:p w:rsidR="00301A95" w:rsidRPr="00891B8C" w:rsidRDefault="00301A95" w:rsidP="00301A95">
      <w:pPr>
        <w:pStyle w:val="Header"/>
        <w:tabs>
          <w:tab w:val="clear" w:pos="4680"/>
          <w:tab w:val="clear" w:pos="9360"/>
        </w:tabs>
        <w:suppressAutoHyphens/>
        <w:spacing w:line="240" w:lineRule="exact"/>
        <w:ind w:left="1860" w:firstLine="300"/>
        <w:rPr>
          <w:rFonts w:ascii="Arial" w:hAnsi="Arial" w:cs="Arial"/>
          <w:sz w:val="24"/>
          <w:szCs w:val="24"/>
        </w:rPr>
      </w:pPr>
      <w:r w:rsidRPr="00891B8C">
        <w:rPr>
          <w:rFonts w:ascii="Arial" w:hAnsi="Arial" w:cs="Arial"/>
          <w:sz w:val="24"/>
          <w:szCs w:val="24"/>
        </w:rPr>
        <w:t>The focus of this project is to apply the use of android phones and the internet for the user for convenience of knowing better information about different cuisines and restaurants around Makati.</w:t>
      </w:r>
    </w:p>
    <w:p w:rsidR="00301A95" w:rsidRPr="00891B8C" w:rsidRDefault="00301A95" w:rsidP="00301A95">
      <w:pPr>
        <w:pStyle w:val="ListParagraph"/>
        <w:shd w:val="clear" w:color="auto" w:fill="FFFFFF"/>
        <w:spacing w:before="100" w:beforeAutospacing="1" w:after="100" w:afterAutospacing="1" w:line="240" w:lineRule="auto"/>
        <w:ind w:left="1860"/>
        <w:outlineLvl w:val="2"/>
        <w:rPr>
          <w:rFonts w:ascii="Arial" w:eastAsia="Times New Roman" w:hAnsi="Arial" w:cs="Arial"/>
          <w:b/>
          <w:bCs/>
          <w:color w:val="222222"/>
          <w:sz w:val="24"/>
          <w:szCs w:val="24"/>
        </w:rPr>
      </w:pPr>
    </w:p>
    <w:p w:rsidR="00142463" w:rsidRPr="00891B8C" w:rsidRDefault="0014246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Minimum Requirements:</w:t>
      </w:r>
    </w:p>
    <w:p w:rsidR="00FE2170" w:rsidRPr="00891B8C" w:rsidRDefault="00C47B08" w:rsidP="00FE2170">
      <w:pPr>
        <w:shd w:val="clear" w:color="auto" w:fill="FFFFFF"/>
        <w:spacing w:before="100" w:beforeAutospacing="1" w:after="24" w:line="286" w:lineRule="atLeast"/>
        <w:ind w:left="360"/>
        <w:jc w:val="center"/>
        <w:rPr>
          <w:rFonts w:ascii="Arial" w:eastAsia="Times New Roman" w:hAnsi="Arial" w:cs="Arial"/>
          <w:color w:val="000000"/>
          <w:sz w:val="24"/>
          <w:szCs w:val="24"/>
        </w:rPr>
      </w:pPr>
      <w:r w:rsidRPr="00891B8C">
        <w:rPr>
          <w:rFonts w:ascii="Arial" w:eastAsia="Times New Roman" w:hAnsi="Arial" w:cs="Arial"/>
          <w:color w:val="000000"/>
          <w:sz w:val="24"/>
          <w:szCs w:val="24"/>
        </w:rPr>
        <w:t>1.</w:t>
      </w:r>
      <w:r w:rsidR="001B5E38" w:rsidRPr="00891B8C">
        <w:rPr>
          <w:rFonts w:ascii="Arial" w:eastAsia="Times New Roman" w:hAnsi="Arial" w:cs="Arial"/>
          <w:color w:val="000000"/>
          <w:sz w:val="24"/>
          <w:szCs w:val="24"/>
        </w:rPr>
        <w:t>3</w:t>
      </w:r>
      <w:r w:rsidR="00FE2170" w:rsidRPr="00891B8C">
        <w:rPr>
          <w:rFonts w:ascii="Arial" w:eastAsia="Times New Roman" w:hAnsi="Arial" w:cs="Arial"/>
          <w:color w:val="000000"/>
          <w:sz w:val="24"/>
          <w:szCs w:val="24"/>
        </w:rPr>
        <w:t xml:space="preserve"> GHz processor</w:t>
      </w:r>
    </w:p>
    <w:p w:rsidR="00FE2170" w:rsidRPr="00891B8C" w:rsidRDefault="00FE2170" w:rsidP="00FE2170">
      <w:pPr>
        <w:shd w:val="clear" w:color="auto" w:fill="FFFFFF"/>
        <w:spacing w:before="100" w:beforeAutospacing="1" w:after="24" w:line="286" w:lineRule="atLeast"/>
        <w:ind w:left="360"/>
        <w:jc w:val="center"/>
        <w:rPr>
          <w:rFonts w:ascii="Arial" w:eastAsia="Times New Roman" w:hAnsi="Arial" w:cs="Arial"/>
          <w:color w:val="000000"/>
          <w:sz w:val="24"/>
          <w:szCs w:val="24"/>
        </w:rPr>
      </w:pPr>
      <w:r w:rsidRPr="00891B8C">
        <w:rPr>
          <w:rFonts w:ascii="Arial" w:eastAsia="Times New Roman" w:hAnsi="Arial" w:cs="Arial"/>
          <w:color w:val="000000"/>
          <w:sz w:val="24"/>
          <w:szCs w:val="24"/>
        </w:rPr>
        <w:t>RAM: At least 1 GB RAM</w:t>
      </w:r>
    </w:p>
    <w:p w:rsidR="00FE2170" w:rsidRPr="00891B8C" w:rsidRDefault="00FE2170" w:rsidP="00FE2170">
      <w:pPr>
        <w:shd w:val="clear" w:color="auto" w:fill="FFFFFF"/>
        <w:spacing w:before="100" w:beforeAutospacing="1" w:after="24" w:line="286" w:lineRule="atLeast"/>
        <w:ind w:left="360"/>
        <w:jc w:val="center"/>
        <w:rPr>
          <w:rFonts w:ascii="Arial" w:eastAsia="Times New Roman" w:hAnsi="Arial" w:cs="Arial"/>
          <w:color w:val="000000"/>
          <w:sz w:val="24"/>
          <w:szCs w:val="24"/>
        </w:rPr>
      </w:pPr>
      <w:r w:rsidRPr="00891B8C">
        <w:rPr>
          <w:rFonts w:ascii="Arial" w:eastAsia="Times New Roman" w:hAnsi="Arial" w:cs="Arial"/>
          <w:color w:val="000000"/>
          <w:sz w:val="24"/>
          <w:szCs w:val="24"/>
        </w:rPr>
        <w:t xml:space="preserve">OS:  </w:t>
      </w:r>
      <w:r w:rsidR="0048441B" w:rsidRPr="00891B8C">
        <w:rPr>
          <w:rFonts w:ascii="Arial" w:eastAsia="Times New Roman" w:hAnsi="Arial" w:cs="Arial"/>
          <w:color w:val="000000"/>
          <w:sz w:val="24"/>
          <w:szCs w:val="24"/>
        </w:rPr>
        <w:t>Android 4.4 API 19 (Kitkat)</w:t>
      </w:r>
    </w:p>
    <w:p w:rsidR="00D21E6D" w:rsidRPr="00891B8C" w:rsidRDefault="00FE2170" w:rsidP="00FE2170">
      <w:pPr>
        <w:shd w:val="clear" w:color="auto" w:fill="FFFFFF"/>
        <w:spacing w:before="100" w:beforeAutospacing="1" w:after="24" w:line="286" w:lineRule="atLeast"/>
        <w:ind w:left="360"/>
        <w:jc w:val="center"/>
        <w:rPr>
          <w:rFonts w:ascii="Arial" w:eastAsia="Times New Roman" w:hAnsi="Arial" w:cs="Arial"/>
          <w:color w:val="000000"/>
          <w:sz w:val="24"/>
          <w:szCs w:val="24"/>
        </w:rPr>
      </w:pPr>
      <w:r w:rsidRPr="00891B8C">
        <w:rPr>
          <w:rFonts w:ascii="Arial" w:eastAsia="Times New Roman" w:hAnsi="Arial" w:cs="Arial"/>
          <w:color w:val="000000"/>
          <w:sz w:val="24"/>
          <w:szCs w:val="24"/>
        </w:rPr>
        <w:t>Free Disk Space:4 GB</w:t>
      </w:r>
      <w:bookmarkStart w:id="44" w:name="m_-2141605104293795924__Toc411938967"/>
    </w:p>
    <w:p w:rsidR="00FE2170" w:rsidRPr="00891B8C" w:rsidRDefault="00E20712" w:rsidP="00FE2170">
      <w:pPr>
        <w:shd w:val="clear" w:color="auto" w:fill="FFFFFF"/>
        <w:spacing w:before="100" w:beforeAutospacing="1" w:after="24" w:line="286" w:lineRule="atLeast"/>
        <w:ind w:left="360"/>
        <w:jc w:val="center"/>
        <w:rPr>
          <w:rFonts w:ascii="Arial" w:eastAsia="Times New Roman" w:hAnsi="Arial" w:cs="Arial"/>
          <w:color w:val="000000"/>
          <w:sz w:val="24"/>
          <w:szCs w:val="24"/>
        </w:rPr>
      </w:pPr>
      <w:r>
        <w:rPr>
          <w:rFonts w:ascii="Arial" w:eastAsia="Times New Roman" w:hAnsi="Arial" w:cs="Arial"/>
          <w:color w:val="000000"/>
          <w:sz w:val="24"/>
          <w:szCs w:val="24"/>
        </w:rPr>
        <w:t xml:space="preserve">                 </w:t>
      </w:r>
      <w:r w:rsidR="0050476B" w:rsidRPr="00891B8C">
        <w:rPr>
          <w:rFonts w:ascii="Arial" w:eastAsia="Times New Roman" w:hAnsi="Arial" w:cs="Arial"/>
          <w:color w:val="000000"/>
          <w:sz w:val="24"/>
          <w:szCs w:val="24"/>
        </w:rPr>
        <w:t>Internet connection: mobile data or Wifi connection</w:t>
      </w:r>
      <w:r w:rsidR="009B2150" w:rsidRPr="00891B8C">
        <w:rPr>
          <w:rFonts w:ascii="Arial" w:eastAsia="Times New Roman" w:hAnsi="Arial" w:cs="Arial"/>
          <w:color w:val="000000"/>
          <w:sz w:val="24"/>
          <w:szCs w:val="24"/>
        </w:rPr>
        <w:t xml:space="preserve"> (3G,4G,</w:t>
      </w:r>
      <w:r w:rsidR="00EE4873" w:rsidRPr="00891B8C">
        <w:rPr>
          <w:rFonts w:ascii="Arial" w:eastAsia="Times New Roman" w:hAnsi="Arial" w:cs="Arial"/>
          <w:color w:val="000000"/>
          <w:sz w:val="24"/>
          <w:szCs w:val="24"/>
        </w:rPr>
        <w:t xml:space="preserve"> </w:t>
      </w:r>
      <w:r w:rsidR="009B2150" w:rsidRPr="00891B8C">
        <w:rPr>
          <w:rFonts w:ascii="Arial" w:eastAsia="Times New Roman" w:hAnsi="Arial" w:cs="Arial"/>
          <w:color w:val="000000"/>
          <w:sz w:val="24"/>
          <w:szCs w:val="24"/>
        </w:rPr>
        <w:t>LTE,</w:t>
      </w:r>
      <w:r w:rsidR="00EE4873" w:rsidRPr="00891B8C">
        <w:rPr>
          <w:rFonts w:ascii="Arial" w:eastAsia="Times New Roman" w:hAnsi="Arial" w:cs="Arial"/>
          <w:color w:val="000000"/>
          <w:sz w:val="24"/>
          <w:szCs w:val="24"/>
        </w:rPr>
        <w:t xml:space="preserve"> </w:t>
      </w:r>
      <w:r w:rsidR="009B2150" w:rsidRPr="00891B8C">
        <w:rPr>
          <w:rFonts w:ascii="Arial" w:eastAsia="Times New Roman" w:hAnsi="Arial" w:cs="Arial"/>
          <w:color w:val="000000"/>
          <w:sz w:val="24"/>
          <w:szCs w:val="24"/>
        </w:rPr>
        <w:t>HSDPA)</w:t>
      </w:r>
    </w:p>
    <w:p w:rsidR="007B4BB1" w:rsidRPr="00891B8C" w:rsidRDefault="007B4BB1" w:rsidP="00650149">
      <w:pPr>
        <w:shd w:val="clear" w:color="auto" w:fill="FFFFFF"/>
        <w:spacing w:after="0" w:line="240" w:lineRule="auto"/>
        <w:ind w:left="720" w:firstLine="720"/>
        <w:rPr>
          <w:rFonts w:ascii="Arial" w:eastAsia="Times New Roman" w:hAnsi="Arial" w:cs="Arial"/>
          <w:b/>
          <w:bCs/>
          <w:color w:val="222222"/>
          <w:sz w:val="24"/>
          <w:szCs w:val="24"/>
        </w:rPr>
      </w:pPr>
    </w:p>
    <w:p w:rsidR="00FA2213" w:rsidRPr="00891B8C" w:rsidRDefault="00FA2213" w:rsidP="00650149">
      <w:pPr>
        <w:shd w:val="clear" w:color="auto" w:fill="FFFFFF"/>
        <w:spacing w:after="0" w:line="240" w:lineRule="auto"/>
        <w:ind w:left="720" w:firstLine="720"/>
        <w:rPr>
          <w:rFonts w:ascii="Arial" w:eastAsia="Times New Roman" w:hAnsi="Arial" w:cs="Arial"/>
          <w:color w:val="222222"/>
          <w:sz w:val="24"/>
          <w:szCs w:val="24"/>
        </w:rPr>
      </w:pPr>
      <w:r w:rsidRPr="00891B8C">
        <w:rPr>
          <w:rFonts w:ascii="Arial" w:eastAsia="Times New Roman" w:hAnsi="Arial" w:cs="Arial"/>
          <w:b/>
          <w:bCs/>
          <w:color w:val="222222"/>
          <w:sz w:val="24"/>
          <w:szCs w:val="24"/>
        </w:rPr>
        <w:t>3.</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Networking and Security</w:t>
      </w:r>
      <w:bookmarkEnd w:id="44"/>
    </w:p>
    <w:p w:rsidR="00FA2213" w:rsidRPr="00891B8C" w:rsidRDefault="00FA221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bookmarkStart w:id="45" w:name="m_-2141605104293795924__Toc411938968"/>
      <w:r w:rsidRPr="00891B8C">
        <w:rPr>
          <w:rFonts w:ascii="Arial" w:eastAsia="Times New Roman" w:hAnsi="Arial" w:cs="Arial"/>
          <w:b/>
          <w:bCs/>
          <w:color w:val="222222"/>
          <w:sz w:val="24"/>
          <w:szCs w:val="24"/>
        </w:rPr>
        <w:t>a.</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Security</w:t>
      </w:r>
      <w:bookmarkEnd w:id="45"/>
    </w:p>
    <w:p w:rsidR="00650149" w:rsidRPr="00891B8C" w:rsidRDefault="00650149" w:rsidP="00D21E6D">
      <w:pPr>
        <w:shd w:val="clear" w:color="auto" w:fill="FFFFFF"/>
        <w:spacing w:before="100" w:beforeAutospacing="1" w:after="100" w:afterAutospacing="1" w:line="240" w:lineRule="auto"/>
        <w:ind w:left="3600" w:firstLine="720"/>
        <w:outlineLvl w:val="2"/>
        <w:rPr>
          <w:rFonts w:ascii="Arial" w:eastAsia="Times New Roman" w:hAnsi="Arial" w:cs="Arial"/>
          <w:bCs/>
          <w:color w:val="222222"/>
          <w:sz w:val="24"/>
          <w:szCs w:val="24"/>
        </w:rPr>
      </w:pPr>
      <w:r w:rsidRPr="00891B8C">
        <w:rPr>
          <w:rFonts w:ascii="Arial" w:eastAsia="Times New Roman" w:hAnsi="Arial" w:cs="Arial"/>
          <w:bCs/>
          <w:color w:val="222222"/>
          <w:sz w:val="24"/>
          <w:szCs w:val="24"/>
        </w:rPr>
        <w:t>SSL</w:t>
      </w:r>
      <w:r w:rsidR="00D21E6D" w:rsidRPr="00891B8C">
        <w:rPr>
          <w:rFonts w:ascii="Arial" w:eastAsia="Times New Roman" w:hAnsi="Arial" w:cs="Arial"/>
          <w:bCs/>
          <w:color w:val="222222"/>
          <w:sz w:val="24"/>
          <w:szCs w:val="24"/>
        </w:rPr>
        <w:t xml:space="preserve"> (Secure Socket Layer)</w:t>
      </w:r>
    </w:p>
    <w:p w:rsidR="00FA2213" w:rsidRPr="00891B8C" w:rsidRDefault="00FA221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bookmarkStart w:id="46" w:name="m_-2141605104293795924__Toc411938969"/>
      <w:r w:rsidRPr="00891B8C">
        <w:rPr>
          <w:rFonts w:ascii="Arial" w:eastAsia="Times New Roman" w:hAnsi="Arial" w:cs="Arial"/>
          <w:b/>
          <w:bCs/>
          <w:color w:val="222222"/>
          <w:sz w:val="24"/>
          <w:szCs w:val="24"/>
        </w:rPr>
        <w:t>b.</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Server</w:t>
      </w:r>
      <w:bookmarkEnd w:id="46"/>
    </w:p>
    <w:p w:rsidR="00650149" w:rsidRDefault="00E20712" w:rsidP="00FA2213">
      <w:pPr>
        <w:shd w:val="clear" w:color="auto" w:fill="FFFFFF"/>
        <w:spacing w:before="100" w:beforeAutospacing="1" w:after="100" w:afterAutospacing="1" w:line="240" w:lineRule="auto"/>
        <w:ind w:left="3600"/>
        <w:outlineLvl w:val="2"/>
        <w:rPr>
          <w:rFonts w:ascii="Arial" w:eastAsia="Times New Roman" w:hAnsi="Arial" w:cs="Arial"/>
          <w:bCs/>
          <w:color w:val="222222"/>
          <w:sz w:val="24"/>
          <w:szCs w:val="24"/>
        </w:rPr>
      </w:pPr>
      <w:r>
        <w:rPr>
          <w:rFonts w:ascii="Arial" w:eastAsia="Times New Roman" w:hAnsi="Arial" w:cs="Arial"/>
          <w:b/>
          <w:bCs/>
          <w:color w:val="222222"/>
          <w:sz w:val="24"/>
          <w:szCs w:val="24"/>
        </w:rPr>
        <w:t xml:space="preserve">         </w:t>
      </w:r>
      <w:r w:rsidR="00650149" w:rsidRPr="00891B8C">
        <w:rPr>
          <w:rFonts w:ascii="Arial" w:eastAsia="Times New Roman" w:hAnsi="Arial" w:cs="Arial"/>
          <w:b/>
          <w:bCs/>
          <w:color w:val="222222"/>
          <w:sz w:val="24"/>
          <w:szCs w:val="24"/>
        </w:rPr>
        <w:t>LOCAL SERVER</w:t>
      </w:r>
      <w:r w:rsidR="00650149" w:rsidRPr="00891B8C">
        <w:rPr>
          <w:rFonts w:ascii="Arial" w:eastAsia="Times New Roman" w:hAnsi="Arial" w:cs="Arial"/>
          <w:b/>
          <w:bCs/>
          <w:color w:val="222222"/>
          <w:sz w:val="24"/>
          <w:szCs w:val="24"/>
        </w:rPr>
        <w:br/>
      </w:r>
      <w:r w:rsidR="00D21E6D" w:rsidRPr="00891B8C">
        <w:rPr>
          <w:rFonts w:ascii="Arial" w:eastAsia="Times New Roman" w:hAnsi="Arial" w:cs="Arial"/>
          <w:bCs/>
          <w:color w:val="222222"/>
          <w:sz w:val="24"/>
          <w:szCs w:val="24"/>
        </w:rPr>
        <w:t xml:space="preserve"> </w:t>
      </w:r>
      <w:r w:rsidR="00D21E6D" w:rsidRPr="00891B8C">
        <w:rPr>
          <w:rFonts w:ascii="Arial" w:eastAsia="Times New Roman" w:hAnsi="Arial" w:cs="Arial"/>
          <w:bCs/>
          <w:color w:val="222222"/>
          <w:sz w:val="24"/>
          <w:szCs w:val="24"/>
        </w:rPr>
        <w:tab/>
      </w:r>
      <w:r w:rsidR="00650149" w:rsidRPr="00891B8C">
        <w:rPr>
          <w:rFonts w:ascii="Arial" w:eastAsia="Times New Roman" w:hAnsi="Arial" w:cs="Arial"/>
          <w:bCs/>
          <w:color w:val="222222"/>
          <w:sz w:val="24"/>
          <w:szCs w:val="24"/>
        </w:rPr>
        <w:t>SQL</w:t>
      </w:r>
      <w:r w:rsidR="00D21E6D" w:rsidRPr="00891B8C">
        <w:rPr>
          <w:rFonts w:ascii="Arial" w:eastAsia="Times New Roman" w:hAnsi="Arial" w:cs="Arial"/>
          <w:bCs/>
          <w:color w:val="222222"/>
          <w:sz w:val="24"/>
          <w:szCs w:val="24"/>
        </w:rPr>
        <w:t xml:space="preserve"> (Structured Query Language)</w:t>
      </w: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Default="00B253D3" w:rsidP="00FA2213">
      <w:pPr>
        <w:shd w:val="clear" w:color="auto" w:fill="FFFFFF"/>
        <w:spacing w:before="100" w:beforeAutospacing="1" w:after="100" w:afterAutospacing="1" w:line="240" w:lineRule="auto"/>
        <w:ind w:left="3600"/>
        <w:outlineLvl w:val="2"/>
        <w:rPr>
          <w:rFonts w:ascii="Arial" w:eastAsia="Times New Roman" w:hAnsi="Arial" w:cs="Arial"/>
          <w:b/>
          <w:bCs/>
          <w:color w:val="222222"/>
          <w:sz w:val="24"/>
          <w:szCs w:val="24"/>
        </w:rPr>
      </w:pPr>
    </w:p>
    <w:p w:rsidR="00B253D3" w:rsidRPr="00492B13" w:rsidRDefault="00492B13" w:rsidP="00492B13">
      <w:pPr>
        <w:shd w:val="clear" w:color="auto" w:fill="FFFFFF"/>
        <w:spacing w:before="100" w:beforeAutospacing="1" w:after="100" w:afterAutospacing="1" w:line="240" w:lineRule="auto"/>
        <w:jc w:val="center"/>
        <w:outlineLvl w:val="2"/>
        <w:rPr>
          <w:rFonts w:ascii="Arial" w:eastAsia="Times New Roman" w:hAnsi="Arial" w:cs="Arial"/>
          <w:bCs/>
          <w:color w:val="222222"/>
          <w:sz w:val="24"/>
          <w:szCs w:val="24"/>
        </w:rPr>
      </w:pPr>
      <w:r w:rsidRPr="00492B13">
        <w:rPr>
          <w:rFonts w:ascii="Arial" w:eastAsia="Times New Roman" w:hAnsi="Arial" w:cs="Arial"/>
          <w:bCs/>
          <w:color w:val="222222"/>
          <w:sz w:val="24"/>
          <w:szCs w:val="24"/>
        </w:rPr>
        <w:t>6</w:t>
      </w:r>
    </w:p>
    <w:p w:rsidR="00FA2213" w:rsidRPr="00891B8C" w:rsidRDefault="00FA2213" w:rsidP="00FA2213">
      <w:pPr>
        <w:shd w:val="clear" w:color="auto" w:fill="FFFFFF"/>
        <w:spacing w:before="100" w:beforeAutospacing="1" w:after="100" w:afterAutospacing="1" w:line="240" w:lineRule="auto"/>
        <w:ind w:left="1440"/>
        <w:outlineLvl w:val="2"/>
        <w:rPr>
          <w:rFonts w:ascii="Arial" w:eastAsia="Times New Roman" w:hAnsi="Arial" w:cs="Arial"/>
          <w:b/>
          <w:bCs/>
          <w:color w:val="222222"/>
          <w:sz w:val="24"/>
          <w:szCs w:val="24"/>
        </w:rPr>
      </w:pPr>
      <w:bookmarkStart w:id="47" w:name="m_-2141605104293795924__Toc411938970"/>
      <w:r w:rsidRPr="00891B8C">
        <w:rPr>
          <w:rFonts w:ascii="Arial" w:eastAsia="Times New Roman" w:hAnsi="Arial" w:cs="Arial"/>
          <w:b/>
          <w:bCs/>
          <w:color w:val="222222"/>
          <w:sz w:val="24"/>
          <w:szCs w:val="24"/>
        </w:rPr>
        <w:t>4.</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Application System Modules</w:t>
      </w:r>
      <w:bookmarkEnd w:id="47"/>
    </w:p>
    <w:p w:rsidR="00641101" w:rsidRPr="001D6BDC" w:rsidRDefault="00B253D3" w:rsidP="001D6BDC">
      <w:pPr>
        <w:rPr>
          <w:rFonts w:ascii="Arial" w:hAnsi="Arial" w:cs="Arial"/>
          <w:sz w:val="24"/>
          <w:szCs w:val="24"/>
          <w:u w:val="single"/>
        </w:rPr>
      </w:pPr>
      <w:r w:rsidRPr="001D6BDC">
        <w:rPr>
          <w:rFonts w:ascii="Arial" w:hAnsi="Arial" w:cs="Arial"/>
          <w:b/>
          <w:sz w:val="24"/>
          <w:szCs w:val="24"/>
          <w:u w:val="single"/>
        </w:rPr>
        <w:t xml:space="preserve">Getting </w:t>
      </w:r>
      <w:r w:rsidR="00641101" w:rsidRPr="001D6BDC">
        <w:rPr>
          <w:rFonts w:ascii="Arial" w:hAnsi="Arial" w:cs="Arial"/>
          <w:b/>
          <w:sz w:val="24"/>
          <w:szCs w:val="24"/>
          <w:u w:val="single"/>
        </w:rPr>
        <w:t>Started</w:t>
      </w:r>
      <w:r w:rsidR="00641101" w:rsidRPr="001D6BDC">
        <w:rPr>
          <w:rFonts w:ascii="Arial" w:hAnsi="Arial" w:cs="Arial"/>
          <w:sz w:val="24"/>
          <w:szCs w:val="24"/>
          <w:u w:val="single"/>
        </w:rPr>
        <w:t>________________________________</w:t>
      </w:r>
      <w:r w:rsidRPr="001D6BDC">
        <w:rPr>
          <w:rFonts w:ascii="Arial" w:hAnsi="Arial" w:cs="Arial"/>
          <w:sz w:val="24"/>
          <w:szCs w:val="24"/>
          <w:u w:val="single"/>
        </w:rPr>
        <w:t>__________________</w:t>
      </w:r>
      <w:r w:rsidR="001D6BDC">
        <w:rPr>
          <w:rFonts w:ascii="Arial" w:hAnsi="Arial" w:cs="Arial"/>
          <w:sz w:val="24"/>
          <w:szCs w:val="24"/>
          <w:u w:val="single"/>
        </w:rPr>
        <w:t xml:space="preserve">            </w:t>
      </w:r>
      <w:r w:rsidRPr="001D6BDC">
        <w:rPr>
          <w:rFonts w:ascii="Arial" w:hAnsi="Arial" w:cs="Arial"/>
          <w:sz w:val="24"/>
          <w:szCs w:val="24"/>
          <w:u w:val="single"/>
        </w:rPr>
        <w:t>_</w:t>
      </w:r>
    </w:p>
    <w:p w:rsidR="00641101" w:rsidRPr="00891B8C" w:rsidRDefault="00641101" w:rsidP="00641101">
      <w:pPr>
        <w:pStyle w:val="NoSpacing"/>
        <w:rPr>
          <w:rFonts w:ascii="Arial" w:hAnsi="Arial" w:cs="Arial"/>
          <w:b/>
          <w:sz w:val="24"/>
          <w:szCs w:val="24"/>
        </w:rPr>
      </w:pPr>
      <w:r w:rsidRPr="00891B8C">
        <w:rPr>
          <w:rFonts w:ascii="Arial" w:hAnsi="Arial" w:cs="Arial"/>
          <w:noProof/>
          <w:sz w:val="24"/>
          <w:szCs w:val="24"/>
        </w:rPr>
        <w:drawing>
          <wp:anchor distT="0" distB="0" distL="114300" distR="114300" simplePos="0" relativeHeight="251694592" behindDoc="1" locked="0" layoutInCell="1" allowOverlap="1" wp14:anchorId="19A832FC" wp14:editId="64B8AF8F">
            <wp:simplePos x="0" y="0"/>
            <wp:positionH relativeFrom="column">
              <wp:posOffset>142875</wp:posOffset>
            </wp:positionH>
            <wp:positionV relativeFrom="paragraph">
              <wp:posOffset>90805</wp:posOffset>
            </wp:positionV>
            <wp:extent cx="1352550" cy="438150"/>
            <wp:effectExtent l="19050" t="0" r="0" b="0"/>
            <wp:wrapTight wrapText="bothSides">
              <wp:wrapPolygon edited="0">
                <wp:start x="-304" y="0"/>
                <wp:lineTo x="-304" y="20661"/>
                <wp:lineTo x="21600" y="20661"/>
                <wp:lineTo x="21600" y="0"/>
                <wp:lineTo x="-304"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352550" cy="438150"/>
                    </a:xfrm>
                    <a:prstGeom prst="rect">
                      <a:avLst/>
                    </a:prstGeom>
                    <a:noFill/>
                    <a:ln w="9525">
                      <a:noFill/>
                      <a:miter lim="800000"/>
                      <a:headEnd/>
                      <a:tailEnd/>
                    </a:ln>
                  </pic:spPr>
                </pic:pic>
              </a:graphicData>
            </a:graphic>
          </wp:anchor>
        </w:drawing>
      </w:r>
      <w:r w:rsidRPr="00891B8C">
        <w:rPr>
          <w:rFonts w:ascii="Arial" w:hAnsi="Arial" w:cs="Arial"/>
          <w:sz w:val="24"/>
          <w:szCs w:val="24"/>
        </w:rPr>
        <w:t xml:space="preserve">                     </w:t>
      </w:r>
      <w:r w:rsidR="00B253D3">
        <w:rPr>
          <w:rFonts w:ascii="Arial" w:hAnsi="Arial" w:cs="Arial"/>
          <w:b/>
          <w:sz w:val="24"/>
          <w:szCs w:val="24"/>
        </w:rPr>
        <w:br/>
        <w:t xml:space="preserve">    </w:t>
      </w:r>
      <w:r w:rsidRPr="00891B8C">
        <w:rPr>
          <w:rFonts w:ascii="Arial" w:hAnsi="Arial" w:cs="Arial"/>
          <w:b/>
          <w:sz w:val="24"/>
          <w:szCs w:val="24"/>
        </w:rPr>
        <w:t>Tap this button on your Phone to start the Food Trip app.</w:t>
      </w:r>
    </w:p>
    <w:p w:rsidR="00641101" w:rsidRPr="00891B8C" w:rsidRDefault="00641101" w:rsidP="00641101">
      <w:pPr>
        <w:pStyle w:val="NoSpacing"/>
        <w:rPr>
          <w:rFonts w:ascii="Arial" w:hAnsi="Arial" w:cs="Arial"/>
          <w:b/>
          <w:sz w:val="24"/>
          <w:szCs w:val="24"/>
        </w:rPr>
      </w:pPr>
    </w:p>
    <w:p w:rsidR="001D6BDC" w:rsidRDefault="00641101" w:rsidP="00641101">
      <w:pPr>
        <w:pStyle w:val="NoSpacing"/>
        <w:rPr>
          <w:rFonts w:ascii="Arial" w:hAnsi="Arial" w:cs="Arial"/>
          <w:b/>
          <w:sz w:val="24"/>
          <w:szCs w:val="24"/>
        </w:rPr>
      </w:pPr>
      <w:r w:rsidRPr="00891B8C">
        <w:rPr>
          <w:rFonts w:ascii="Arial" w:hAnsi="Arial" w:cs="Arial"/>
          <w:b/>
          <w:sz w:val="24"/>
          <w:szCs w:val="24"/>
        </w:rPr>
        <w:t xml:space="preserve">         </w:t>
      </w:r>
      <w:r w:rsidR="00B253D3">
        <w:rPr>
          <w:rFonts w:ascii="Arial" w:hAnsi="Arial" w:cs="Arial"/>
          <w:b/>
          <w:sz w:val="24"/>
          <w:szCs w:val="24"/>
        </w:rPr>
        <w:t xml:space="preserve">                      </w:t>
      </w:r>
    </w:p>
    <w:p w:rsidR="00641101" w:rsidRPr="00B253D3" w:rsidRDefault="00641101" w:rsidP="00641101">
      <w:pPr>
        <w:pStyle w:val="NoSpacing"/>
        <w:rPr>
          <w:rFonts w:ascii="Arial" w:hAnsi="Arial" w:cs="Arial"/>
          <w:sz w:val="24"/>
          <w:szCs w:val="24"/>
        </w:rPr>
      </w:pPr>
      <w:r w:rsidRPr="00B253D3">
        <w:rPr>
          <w:rFonts w:ascii="Arial" w:hAnsi="Arial" w:cs="Arial"/>
          <w:sz w:val="24"/>
          <w:szCs w:val="24"/>
        </w:rPr>
        <w:t xml:space="preserve">The language used for buttons and menus </w:t>
      </w:r>
      <w:r w:rsidR="001D6BDC">
        <w:rPr>
          <w:rFonts w:ascii="Arial" w:hAnsi="Arial" w:cs="Arial"/>
          <w:sz w:val="24"/>
          <w:szCs w:val="24"/>
        </w:rPr>
        <w:t xml:space="preserve">in the Food Trip app </w:t>
      </w:r>
      <w:r w:rsidRPr="00B253D3">
        <w:rPr>
          <w:rFonts w:ascii="Arial" w:hAnsi="Arial" w:cs="Arial"/>
          <w:sz w:val="24"/>
          <w:szCs w:val="24"/>
        </w:rPr>
        <w:t>is the same as the language you selected in th</w:t>
      </w:r>
      <w:r w:rsidR="00B253D3" w:rsidRPr="00B253D3">
        <w:rPr>
          <w:rFonts w:ascii="Arial" w:hAnsi="Arial" w:cs="Arial"/>
          <w:sz w:val="24"/>
          <w:szCs w:val="24"/>
        </w:rPr>
        <w:t>e Phone</w:t>
      </w:r>
      <w:r w:rsidR="001D6BDC">
        <w:rPr>
          <w:rFonts w:ascii="Arial" w:hAnsi="Arial" w:cs="Arial"/>
          <w:sz w:val="24"/>
          <w:szCs w:val="24"/>
        </w:rPr>
        <w:t xml:space="preserve"> </w:t>
      </w:r>
      <w:r w:rsidRPr="00B253D3">
        <w:rPr>
          <w:rFonts w:ascii="Arial" w:hAnsi="Arial" w:cs="Arial"/>
          <w:sz w:val="24"/>
          <w:szCs w:val="24"/>
        </w:rPr>
        <w:t>settings.</w:t>
      </w:r>
    </w:p>
    <w:p w:rsidR="00641101" w:rsidRPr="001D6BDC" w:rsidRDefault="00641101" w:rsidP="00641101">
      <w:pPr>
        <w:rPr>
          <w:rFonts w:ascii="Arial" w:hAnsi="Arial" w:cs="Arial"/>
          <w:b/>
          <w:color w:val="FF0000"/>
          <w:sz w:val="24"/>
          <w:szCs w:val="24"/>
        </w:rPr>
      </w:pPr>
      <w:r w:rsidRPr="001D6BDC">
        <w:rPr>
          <w:rFonts w:ascii="Arial" w:hAnsi="Arial" w:cs="Arial"/>
          <w:b/>
          <w:color w:val="FF0000"/>
          <w:sz w:val="24"/>
          <w:szCs w:val="24"/>
        </w:rPr>
        <w:t>______________________________________________________________________</w:t>
      </w:r>
    </w:p>
    <w:p w:rsidR="00641101" w:rsidRPr="001D6BDC" w:rsidRDefault="00641101" w:rsidP="001D6BDC">
      <w:pPr>
        <w:pStyle w:val="ListParagraph"/>
        <w:numPr>
          <w:ilvl w:val="0"/>
          <w:numId w:val="7"/>
        </w:numPr>
        <w:rPr>
          <w:rFonts w:ascii="Arial" w:hAnsi="Arial" w:cs="Arial"/>
          <w:b/>
          <w:sz w:val="24"/>
          <w:szCs w:val="24"/>
          <w:u w:val="single"/>
        </w:rPr>
      </w:pPr>
      <w:r w:rsidRPr="00891B8C">
        <w:rPr>
          <w:rFonts w:ascii="Arial" w:hAnsi="Arial" w:cs="Arial"/>
          <w:b/>
          <w:noProof/>
          <w:sz w:val="24"/>
          <w:szCs w:val="24"/>
          <w:u w:val="single"/>
        </w:rPr>
        <w:drawing>
          <wp:anchor distT="0" distB="0" distL="114300" distR="114300" simplePos="0" relativeHeight="251697664" behindDoc="1" locked="0" layoutInCell="1" allowOverlap="1" wp14:anchorId="1C33DBC4" wp14:editId="0C82A760">
            <wp:simplePos x="0" y="0"/>
            <wp:positionH relativeFrom="column">
              <wp:posOffset>0</wp:posOffset>
            </wp:positionH>
            <wp:positionV relativeFrom="paragraph">
              <wp:posOffset>325120</wp:posOffset>
            </wp:positionV>
            <wp:extent cx="1400175" cy="2169160"/>
            <wp:effectExtent l="19050" t="0" r="9525" b="0"/>
            <wp:wrapTight wrapText="bothSides">
              <wp:wrapPolygon edited="0">
                <wp:start x="-294" y="0"/>
                <wp:lineTo x="-294" y="21436"/>
                <wp:lineTo x="21747" y="21436"/>
                <wp:lineTo x="21747" y="0"/>
                <wp:lineTo x="-294"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1400175" cy="2169160"/>
                    </a:xfrm>
                    <a:prstGeom prst="rect">
                      <a:avLst/>
                    </a:prstGeom>
                    <a:noFill/>
                    <a:ln w="9525">
                      <a:noFill/>
                      <a:miter lim="800000"/>
                      <a:headEnd/>
                      <a:tailEnd/>
                    </a:ln>
                  </pic:spPr>
                </pic:pic>
              </a:graphicData>
            </a:graphic>
          </wp:anchor>
        </w:drawing>
      </w:r>
      <w:r w:rsidR="001D6BDC">
        <w:rPr>
          <w:rFonts w:ascii="Arial" w:hAnsi="Arial" w:cs="Arial"/>
          <w:b/>
          <w:sz w:val="24"/>
          <w:szCs w:val="24"/>
          <w:u w:val="single"/>
        </w:rPr>
        <w:t xml:space="preserve">GPS </w:t>
      </w:r>
      <w:r w:rsidR="001D6BDC" w:rsidRPr="001D6BDC">
        <w:rPr>
          <w:rFonts w:ascii="Arial" w:hAnsi="Arial" w:cs="Arial"/>
          <w:b/>
          <w:sz w:val="24"/>
          <w:szCs w:val="24"/>
          <w:u w:val="single"/>
        </w:rPr>
        <w:t>R</w:t>
      </w:r>
      <w:r w:rsidRPr="001D6BDC">
        <w:rPr>
          <w:rFonts w:ascii="Arial" w:hAnsi="Arial" w:cs="Arial"/>
          <w:b/>
          <w:sz w:val="24"/>
          <w:szCs w:val="24"/>
          <w:u w:val="single"/>
        </w:rPr>
        <w:t>eception________________________</w:t>
      </w:r>
      <w:r w:rsidR="001D6BDC">
        <w:rPr>
          <w:rFonts w:ascii="Arial" w:hAnsi="Arial" w:cs="Arial"/>
          <w:b/>
          <w:sz w:val="24"/>
          <w:szCs w:val="24"/>
          <w:u w:val="single"/>
        </w:rPr>
        <w:t>_______________________ ____</w:t>
      </w:r>
    </w:p>
    <w:p w:rsidR="00641101" w:rsidRPr="00891B8C" w:rsidRDefault="00641101" w:rsidP="00641101">
      <w:pPr>
        <w:tabs>
          <w:tab w:val="left" w:pos="2430"/>
        </w:tabs>
        <w:rPr>
          <w:rFonts w:ascii="Arial" w:hAnsi="Arial" w:cs="Arial"/>
          <w:b/>
          <w:sz w:val="24"/>
          <w:szCs w:val="24"/>
        </w:rPr>
      </w:pPr>
    </w:p>
    <w:p w:rsidR="00641101" w:rsidRPr="001D6BDC" w:rsidRDefault="00641101" w:rsidP="00641101">
      <w:pPr>
        <w:tabs>
          <w:tab w:val="left" w:pos="2430"/>
        </w:tabs>
        <w:rPr>
          <w:rFonts w:ascii="Arial" w:hAnsi="Arial" w:cs="Arial"/>
          <w:sz w:val="24"/>
          <w:szCs w:val="24"/>
        </w:rPr>
      </w:pPr>
      <w:r w:rsidRPr="001D6BDC">
        <w:rPr>
          <w:rFonts w:ascii="Arial" w:hAnsi="Arial" w:cs="Arial"/>
          <w:sz w:val="24"/>
          <w:szCs w:val="24"/>
        </w:rPr>
        <w:t xml:space="preserve">           When you start the Food Trip app, it may need a few minutes to find your GPS position to show your current location on the map</w:t>
      </w:r>
    </w:p>
    <w:p w:rsidR="00641101" w:rsidRPr="001D6BDC" w:rsidRDefault="00641101" w:rsidP="00641101">
      <w:pPr>
        <w:rPr>
          <w:rFonts w:ascii="Arial" w:hAnsi="Arial" w:cs="Arial"/>
          <w:sz w:val="24"/>
          <w:szCs w:val="24"/>
        </w:rPr>
      </w:pPr>
      <w:r w:rsidRPr="001D6BDC">
        <w:rPr>
          <w:rFonts w:ascii="Arial" w:hAnsi="Arial" w:cs="Arial"/>
          <w:sz w:val="24"/>
          <w:szCs w:val="24"/>
        </w:rPr>
        <w:t xml:space="preserve">            To make sure you have good GPS reception, you should use your device outdoors. Large objects such as tall buildings can sometimes interfere with reception.</w:t>
      </w:r>
    </w:p>
    <w:p w:rsidR="00641101" w:rsidRPr="00891B8C" w:rsidRDefault="00641101" w:rsidP="00641101">
      <w:pPr>
        <w:rPr>
          <w:rFonts w:ascii="Arial" w:hAnsi="Arial" w:cs="Arial"/>
          <w:color w:val="FF0000"/>
          <w:sz w:val="24"/>
          <w:szCs w:val="24"/>
        </w:rPr>
      </w:pPr>
      <w:r w:rsidRPr="00891B8C">
        <w:rPr>
          <w:rFonts w:ascii="Arial" w:hAnsi="Arial" w:cs="Arial"/>
          <w:color w:val="FF0000"/>
          <w:sz w:val="24"/>
          <w:szCs w:val="24"/>
          <w:u w:val="single"/>
        </w:rPr>
        <w:t>______________________________________________________________________</w:t>
      </w:r>
    </w:p>
    <w:p w:rsidR="00641101" w:rsidRPr="00891B8C" w:rsidRDefault="00641101" w:rsidP="00641101">
      <w:pPr>
        <w:ind w:firstLine="720"/>
        <w:rPr>
          <w:rFonts w:ascii="Arial" w:hAnsi="Arial" w:cs="Arial"/>
          <w:sz w:val="24"/>
          <w:szCs w:val="24"/>
        </w:rPr>
      </w:pPr>
      <w:r w:rsidRPr="00891B8C">
        <w:rPr>
          <w:rFonts w:ascii="Arial" w:hAnsi="Arial" w:cs="Arial"/>
          <w:b/>
          <w:color w:val="FF0000"/>
          <w:sz w:val="24"/>
          <w:szCs w:val="24"/>
        </w:rPr>
        <w:t>Important:</w:t>
      </w:r>
      <w:r w:rsidRPr="00891B8C">
        <w:rPr>
          <w:rFonts w:ascii="Arial" w:hAnsi="Arial" w:cs="Arial"/>
          <w:b/>
          <w:sz w:val="24"/>
          <w:szCs w:val="24"/>
        </w:rPr>
        <w:t xml:space="preserve"> Food Trip app cannot give you route instructions until it has GPS reception. If your device has no GPS reception, Food Trip app uses positioning information from WiFi networks or mobile data. This information is used</w:t>
      </w:r>
      <w:r w:rsidRPr="00891B8C">
        <w:rPr>
          <w:rFonts w:ascii="Arial" w:hAnsi="Arial" w:cs="Arial"/>
          <w:sz w:val="24"/>
          <w:szCs w:val="24"/>
        </w:rPr>
        <w:t xml:space="preserve"> </w:t>
      </w:r>
      <w:r w:rsidRPr="00891B8C">
        <w:rPr>
          <w:rFonts w:ascii="Arial" w:hAnsi="Arial" w:cs="Arial"/>
          <w:b/>
          <w:sz w:val="24"/>
          <w:szCs w:val="24"/>
        </w:rPr>
        <w:t>for route planning and to determine your approximate location.</w:t>
      </w:r>
    </w:p>
    <w:p w:rsidR="00641101" w:rsidRDefault="00641101" w:rsidP="00641101">
      <w:pPr>
        <w:rPr>
          <w:rFonts w:ascii="Arial" w:hAnsi="Arial" w:cs="Arial"/>
          <w:color w:val="FF0000"/>
          <w:sz w:val="24"/>
          <w:szCs w:val="24"/>
          <w:u w:val="single"/>
        </w:rPr>
      </w:pPr>
      <w:r w:rsidRPr="00891B8C">
        <w:rPr>
          <w:rFonts w:ascii="Arial" w:hAnsi="Arial" w:cs="Arial"/>
          <w:color w:val="FF0000"/>
          <w:sz w:val="24"/>
          <w:szCs w:val="24"/>
          <w:u w:val="single"/>
        </w:rPr>
        <w:t>______________________________________________________________________</w:t>
      </w:r>
    </w:p>
    <w:p w:rsidR="00537C7E" w:rsidRDefault="00537C7E" w:rsidP="00641101">
      <w:pPr>
        <w:rPr>
          <w:rFonts w:ascii="Arial" w:hAnsi="Arial" w:cs="Arial"/>
          <w:color w:val="FF0000"/>
          <w:sz w:val="24"/>
          <w:szCs w:val="24"/>
          <w:u w:val="single"/>
        </w:rPr>
      </w:pPr>
    </w:p>
    <w:p w:rsidR="00B253D3" w:rsidRDefault="00B253D3" w:rsidP="00641101">
      <w:pPr>
        <w:rPr>
          <w:rFonts w:ascii="Arial" w:hAnsi="Arial" w:cs="Arial"/>
          <w:color w:val="FF0000"/>
          <w:sz w:val="24"/>
          <w:szCs w:val="24"/>
        </w:rPr>
      </w:pPr>
    </w:p>
    <w:p w:rsidR="00B253D3" w:rsidRDefault="00B253D3" w:rsidP="00641101">
      <w:pPr>
        <w:rPr>
          <w:rFonts w:ascii="Arial" w:hAnsi="Arial" w:cs="Arial"/>
          <w:color w:val="FF0000"/>
          <w:sz w:val="24"/>
          <w:szCs w:val="24"/>
        </w:rPr>
      </w:pPr>
    </w:p>
    <w:p w:rsidR="001D6BDC" w:rsidRDefault="001D6BDC" w:rsidP="00641101">
      <w:pPr>
        <w:rPr>
          <w:rFonts w:ascii="Arial" w:hAnsi="Arial" w:cs="Arial"/>
          <w:color w:val="FF0000"/>
          <w:sz w:val="24"/>
          <w:szCs w:val="24"/>
        </w:rPr>
      </w:pPr>
    </w:p>
    <w:p w:rsidR="00537C7E" w:rsidRDefault="00537C7E" w:rsidP="00641101">
      <w:pPr>
        <w:rPr>
          <w:rFonts w:ascii="Arial" w:hAnsi="Arial" w:cs="Arial"/>
          <w:color w:val="FF0000"/>
          <w:sz w:val="24"/>
          <w:szCs w:val="24"/>
        </w:rPr>
      </w:pPr>
    </w:p>
    <w:p w:rsidR="00B253D3" w:rsidRPr="00492B13" w:rsidRDefault="00492B13" w:rsidP="00492B13">
      <w:pPr>
        <w:jc w:val="center"/>
        <w:rPr>
          <w:rFonts w:ascii="Arial" w:hAnsi="Arial" w:cs="Arial"/>
          <w:sz w:val="24"/>
          <w:szCs w:val="24"/>
        </w:rPr>
      </w:pPr>
      <w:r w:rsidRPr="00492B13">
        <w:rPr>
          <w:rFonts w:ascii="Arial" w:hAnsi="Arial" w:cs="Arial"/>
          <w:sz w:val="24"/>
          <w:szCs w:val="24"/>
        </w:rPr>
        <w:t>7</w:t>
      </w:r>
    </w:p>
    <w:p w:rsidR="00641101" w:rsidRPr="00891B8C" w:rsidRDefault="00641101" w:rsidP="00641101">
      <w:pPr>
        <w:pStyle w:val="ListParagraph"/>
        <w:numPr>
          <w:ilvl w:val="0"/>
          <w:numId w:val="7"/>
        </w:numPr>
        <w:rPr>
          <w:rFonts w:ascii="Arial" w:hAnsi="Arial" w:cs="Arial"/>
          <w:b/>
          <w:sz w:val="24"/>
          <w:szCs w:val="24"/>
          <w:u w:val="single"/>
        </w:rPr>
      </w:pPr>
      <w:r w:rsidRPr="00891B8C">
        <w:rPr>
          <w:rFonts w:ascii="Arial" w:hAnsi="Arial" w:cs="Arial"/>
          <w:b/>
          <w:sz w:val="24"/>
          <w:szCs w:val="24"/>
          <w:u w:val="single"/>
        </w:rPr>
        <w:t>Home</w:t>
      </w:r>
      <w:r w:rsidRPr="00891B8C">
        <w:rPr>
          <w:rFonts w:ascii="Arial" w:hAnsi="Arial" w:cs="Arial"/>
          <w:sz w:val="24"/>
          <w:szCs w:val="24"/>
          <w:u w:val="single"/>
        </w:rPr>
        <w:t>________________________________________</w:t>
      </w:r>
      <w:r w:rsidR="001D6BDC">
        <w:rPr>
          <w:rFonts w:ascii="Arial" w:hAnsi="Arial" w:cs="Arial"/>
          <w:sz w:val="24"/>
          <w:szCs w:val="24"/>
          <w:u w:val="single"/>
        </w:rPr>
        <w:t>___________________</w:t>
      </w:r>
    </w:p>
    <w:p w:rsidR="00641101" w:rsidRPr="00891B8C" w:rsidRDefault="00641101" w:rsidP="00641101">
      <w:pPr>
        <w:pStyle w:val="ListParagraph"/>
        <w:rPr>
          <w:rFonts w:ascii="Arial" w:hAnsi="Arial" w:cs="Arial"/>
          <w:noProof/>
          <w:sz w:val="24"/>
          <w:szCs w:val="24"/>
        </w:rPr>
      </w:pPr>
    </w:p>
    <w:p w:rsidR="00641101" w:rsidRPr="001D6BDC" w:rsidRDefault="00641101" w:rsidP="00641101">
      <w:pPr>
        <w:pStyle w:val="ListParagraph"/>
        <w:rPr>
          <w:rFonts w:ascii="Arial" w:hAnsi="Arial" w:cs="Arial"/>
          <w:sz w:val="24"/>
          <w:szCs w:val="24"/>
          <w:u w:val="single"/>
        </w:rPr>
      </w:pPr>
      <w:r w:rsidRPr="00891B8C">
        <w:rPr>
          <w:rFonts w:ascii="Arial" w:hAnsi="Arial" w:cs="Arial"/>
          <w:b/>
          <w:noProof/>
          <w:sz w:val="24"/>
          <w:szCs w:val="24"/>
          <w:u w:val="single"/>
        </w:rPr>
        <w:drawing>
          <wp:anchor distT="0" distB="0" distL="114300" distR="114300" simplePos="0" relativeHeight="251695616" behindDoc="1" locked="0" layoutInCell="1" allowOverlap="1" wp14:anchorId="0B5BD80F" wp14:editId="5D7C642E">
            <wp:simplePos x="0" y="0"/>
            <wp:positionH relativeFrom="column">
              <wp:posOffset>142875</wp:posOffset>
            </wp:positionH>
            <wp:positionV relativeFrom="paragraph">
              <wp:posOffset>1270</wp:posOffset>
            </wp:positionV>
            <wp:extent cx="1428750" cy="2085975"/>
            <wp:effectExtent l="19050" t="0" r="0" b="0"/>
            <wp:wrapTight wrapText="bothSides">
              <wp:wrapPolygon edited="0">
                <wp:start x="-288" y="0"/>
                <wp:lineTo x="-288" y="21501"/>
                <wp:lineTo x="21600" y="21501"/>
                <wp:lineTo x="21600" y="0"/>
                <wp:lineTo x="-288"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1428750" cy="2085975"/>
                    </a:xfrm>
                    <a:prstGeom prst="rect">
                      <a:avLst/>
                    </a:prstGeom>
                    <a:noFill/>
                    <a:ln w="9525">
                      <a:noFill/>
                      <a:miter lim="800000"/>
                      <a:headEnd/>
                      <a:tailEnd/>
                    </a:ln>
                  </pic:spPr>
                </pic:pic>
              </a:graphicData>
            </a:graphic>
          </wp:anchor>
        </w:drawing>
      </w:r>
    </w:p>
    <w:p w:rsidR="00641101" w:rsidRDefault="00641101" w:rsidP="00641101">
      <w:pPr>
        <w:pStyle w:val="ListParagraph"/>
        <w:rPr>
          <w:rFonts w:ascii="Arial" w:hAnsi="Arial" w:cs="Arial"/>
          <w:sz w:val="24"/>
          <w:szCs w:val="24"/>
        </w:rPr>
      </w:pPr>
      <w:r w:rsidRPr="001D6BDC">
        <w:rPr>
          <w:rFonts w:ascii="Arial" w:hAnsi="Arial" w:cs="Arial"/>
          <w:sz w:val="24"/>
          <w:szCs w:val="24"/>
        </w:rPr>
        <w:t>After GPS</w:t>
      </w:r>
      <w:r w:rsidR="001D6BDC">
        <w:rPr>
          <w:rFonts w:ascii="Arial" w:hAnsi="Arial" w:cs="Arial"/>
          <w:sz w:val="24"/>
          <w:szCs w:val="24"/>
        </w:rPr>
        <w:t xml:space="preserve"> Location</w:t>
      </w:r>
      <w:r w:rsidRPr="001D6BDC">
        <w:rPr>
          <w:rFonts w:ascii="Arial" w:hAnsi="Arial" w:cs="Arial"/>
          <w:sz w:val="24"/>
          <w:szCs w:val="24"/>
        </w:rPr>
        <w:t xml:space="preserve"> is activated, the user may now start with the app</w:t>
      </w:r>
    </w:p>
    <w:p w:rsidR="001D6BDC" w:rsidRPr="001D6BDC" w:rsidRDefault="001D6BDC" w:rsidP="00641101">
      <w:pPr>
        <w:pStyle w:val="ListParagraph"/>
        <w:rPr>
          <w:rFonts w:ascii="Arial" w:hAnsi="Arial" w:cs="Arial"/>
          <w:sz w:val="24"/>
          <w:szCs w:val="24"/>
        </w:rPr>
      </w:pPr>
    </w:p>
    <w:p w:rsidR="00B253D3" w:rsidRPr="00B253D3" w:rsidRDefault="00641101" w:rsidP="00B253D3">
      <w:pPr>
        <w:pStyle w:val="ListParagraph"/>
        <w:rPr>
          <w:rFonts w:ascii="Arial" w:hAnsi="Arial" w:cs="Arial"/>
          <w:b/>
          <w:sz w:val="24"/>
          <w:szCs w:val="24"/>
        </w:rPr>
      </w:pPr>
      <w:r w:rsidRPr="00891B8C">
        <w:rPr>
          <w:rFonts w:ascii="Arial" w:hAnsi="Arial" w:cs="Arial"/>
          <w:b/>
          <w:sz w:val="24"/>
          <w:szCs w:val="24"/>
        </w:rPr>
        <w:t>This is the Homepage of the mobile app</w:t>
      </w:r>
      <w:r w:rsidR="00B253D3">
        <w:rPr>
          <w:rFonts w:ascii="Arial" w:hAnsi="Arial" w:cs="Arial"/>
          <w:b/>
          <w:sz w:val="24"/>
          <w:szCs w:val="24"/>
        </w:rPr>
        <w:t>:</w:t>
      </w:r>
    </w:p>
    <w:p w:rsidR="00641101" w:rsidRPr="001D6BDC" w:rsidRDefault="00B253D3" w:rsidP="00B253D3">
      <w:pPr>
        <w:pStyle w:val="ListParagraph"/>
        <w:numPr>
          <w:ilvl w:val="1"/>
          <w:numId w:val="11"/>
        </w:numPr>
        <w:rPr>
          <w:rFonts w:ascii="Arial" w:hAnsi="Arial" w:cs="Arial"/>
          <w:sz w:val="24"/>
          <w:szCs w:val="24"/>
        </w:rPr>
      </w:pPr>
      <w:r w:rsidRPr="001D6BDC">
        <w:rPr>
          <w:rFonts w:ascii="Arial" w:hAnsi="Arial" w:cs="Arial"/>
          <w:sz w:val="24"/>
          <w:szCs w:val="24"/>
        </w:rPr>
        <w:t>H</w:t>
      </w:r>
      <w:r w:rsidR="00641101" w:rsidRPr="001D6BDC">
        <w:rPr>
          <w:rFonts w:ascii="Arial" w:hAnsi="Arial" w:cs="Arial"/>
          <w:sz w:val="24"/>
          <w:szCs w:val="24"/>
        </w:rPr>
        <w:t>ome</w:t>
      </w:r>
    </w:p>
    <w:p w:rsidR="00641101"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Categories</w:t>
      </w:r>
    </w:p>
    <w:p w:rsidR="00641101"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Favorites</w:t>
      </w:r>
    </w:p>
    <w:p w:rsidR="00641101"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Featured</w:t>
      </w:r>
    </w:p>
    <w:p w:rsidR="00641101"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Map</w:t>
      </w:r>
    </w:p>
    <w:p w:rsidR="00DF6E2F"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Search</w:t>
      </w:r>
    </w:p>
    <w:p w:rsidR="00641101" w:rsidRPr="001D6BDC" w:rsidRDefault="00641101" w:rsidP="00B253D3">
      <w:pPr>
        <w:pStyle w:val="ListParagraph"/>
        <w:numPr>
          <w:ilvl w:val="1"/>
          <w:numId w:val="11"/>
        </w:numPr>
        <w:rPr>
          <w:rFonts w:ascii="Arial" w:hAnsi="Arial" w:cs="Arial"/>
          <w:sz w:val="24"/>
          <w:szCs w:val="24"/>
        </w:rPr>
      </w:pPr>
      <w:r w:rsidRPr="001D6BDC">
        <w:rPr>
          <w:rFonts w:ascii="Arial" w:hAnsi="Arial" w:cs="Arial"/>
          <w:sz w:val="24"/>
          <w:szCs w:val="24"/>
        </w:rPr>
        <w:t>Galleries</w:t>
      </w:r>
    </w:p>
    <w:p w:rsidR="00DF6E2F" w:rsidRPr="001D6BDC" w:rsidRDefault="00DF6E2F" w:rsidP="001D6BDC">
      <w:pPr>
        <w:rPr>
          <w:rFonts w:ascii="Arial" w:hAnsi="Arial" w:cs="Arial"/>
          <w:sz w:val="24"/>
          <w:szCs w:val="24"/>
        </w:rPr>
      </w:pPr>
    </w:p>
    <w:p w:rsidR="00DF6E2F" w:rsidRPr="00891B8C" w:rsidRDefault="00DF6E2F" w:rsidP="00641101">
      <w:pPr>
        <w:pStyle w:val="ListParagraph"/>
        <w:ind w:firstLine="720"/>
        <w:rPr>
          <w:rFonts w:ascii="Arial" w:hAnsi="Arial" w:cs="Arial"/>
          <w:sz w:val="24"/>
          <w:szCs w:val="24"/>
        </w:rPr>
      </w:pPr>
    </w:p>
    <w:p w:rsidR="00641101" w:rsidRPr="00891B8C" w:rsidRDefault="00641101" w:rsidP="00641101">
      <w:pPr>
        <w:pStyle w:val="ListParagraph"/>
        <w:numPr>
          <w:ilvl w:val="0"/>
          <w:numId w:val="7"/>
        </w:numPr>
        <w:rPr>
          <w:rFonts w:ascii="Arial" w:hAnsi="Arial" w:cs="Arial"/>
          <w:b/>
          <w:sz w:val="24"/>
          <w:szCs w:val="24"/>
          <w:u w:val="single"/>
        </w:rPr>
      </w:pPr>
      <w:r w:rsidRPr="00891B8C">
        <w:rPr>
          <w:rFonts w:ascii="Arial" w:hAnsi="Arial" w:cs="Arial"/>
          <w:b/>
          <w:sz w:val="24"/>
          <w:szCs w:val="24"/>
          <w:u w:val="single"/>
        </w:rPr>
        <w:t>Categories</w:t>
      </w:r>
      <w:r w:rsidRPr="00891B8C">
        <w:rPr>
          <w:rFonts w:ascii="Arial" w:hAnsi="Arial" w:cs="Arial"/>
          <w:sz w:val="24"/>
          <w:szCs w:val="24"/>
          <w:u w:val="single"/>
        </w:rPr>
        <w:t>______________________________________________________________________</w:t>
      </w:r>
    </w:p>
    <w:p w:rsidR="00641101" w:rsidRPr="00891B8C" w:rsidRDefault="00641101" w:rsidP="00641101">
      <w:pPr>
        <w:pStyle w:val="ListParagraph"/>
        <w:rPr>
          <w:rFonts w:ascii="Arial" w:hAnsi="Arial" w:cs="Arial"/>
          <w:b/>
          <w:sz w:val="24"/>
          <w:szCs w:val="24"/>
          <w:u w:val="single"/>
        </w:rPr>
      </w:pPr>
      <w:r w:rsidRPr="00891B8C">
        <w:rPr>
          <w:rFonts w:ascii="Arial" w:hAnsi="Arial" w:cs="Arial"/>
          <w:b/>
          <w:noProof/>
          <w:sz w:val="24"/>
          <w:szCs w:val="24"/>
          <w:u w:val="single"/>
        </w:rPr>
        <w:drawing>
          <wp:anchor distT="0" distB="0" distL="114300" distR="114300" simplePos="0" relativeHeight="251696640" behindDoc="0" locked="0" layoutInCell="1" allowOverlap="1" wp14:anchorId="081C236A" wp14:editId="3A873FCC">
            <wp:simplePos x="0" y="0"/>
            <wp:positionH relativeFrom="column">
              <wp:align>left</wp:align>
            </wp:positionH>
            <wp:positionV relativeFrom="paragraph">
              <wp:align>top</wp:align>
            </wp:positionV>
            <wp:extent cx="1724025" cy="2095500"/>
            <wp:effectExtent l="1905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1724025" cy="2095500"/>
                    </a:xfrm>
                    <a:prstGeom prst="rect">
                      <a:avLst/>
                    </a:prstGeom>
                    <a:noFill/>
                    <a:ln w="9525">
                      <a:noFill/>
                      <a:miter lim="800000"/>
                      <a:headEnd/>
                      <a:tailEnd/>
                    </a:ln>
                  </pic:spPr>
                </pic:pic>
              </a:graphicData>
            </a:graphic>
          </wp:anchor>
        </w:drawing>
      </w:r>
    </w:p>
    <w:p w:rsidR="00641101" w:rsidRPr="00891B8C" w:rsidRDefault="00641101" w:rsidP="00641101">
      <w:pPr>
        <w:rPr>
          <w:rFonts w:ascii="Arial" w:hAnsi="Arial" w:cs="Arial"/>
          <w:b/>
          <w:sz w:val="24"/>
          <w:szCs w:val="24"/>
        </w:rPr>
      </w:pPr>
    </w:p>
    <w:p w:rsidR="00641101" w:rsidRPr="00891B8C" w:rsidRDefault="00641101" w:rsidP="00641101">
      <w:pPr>
        <w:pStyle w:val="ListParagraph"/>
        <w:rPr>
          <w:rFonts w:ascii="Arial" w:hAnsi="Arial" w:cs="Arial"/>
          <w:b/>
          <w:sz w:val="24"/>
          <w:szCs w:val="24"/>
        </w:rPr>
      </w:pPr>
    </w:p>
    <w:p w:rsidR="00641101" w:rsidRPr="00B253D3" w:rsidRDefault="00641101" w:rsidP="00641101">
      <w:pPr>
        <w:pStyle w:val="ListParagraph"/>
        <w:rPr>
          <w:rFonts w:ascii="Arial" w:hAnsi="Arial" w:cs="Arial"/>
          <w:sz w:val="24"/>
          <w:szCs w:val="24"/>
        </w:rPr>
      </w:pPr>
      <w:r w:rsidRPr="00B253D3">
        <w:rPr>
          <w:rFonts w:ascii="Arial" w:hAnsi="Arial" w:cs="Arial"/>
          <w:sz w:val="24"/>
          <w:szCs w:val="24"/>
        </w:rPr>
        <w:t>Under Categories, the user may see the different Cuisine.</w:t>
      </w:r>
    </w:p>
    <w:p w:rsidR="00641101" w:rsidRPr="00891B8C" w:rsidRDefault="00641101" w:rsidP="00DF6E2F">
      <w:pPr>
        <w:rPr>
          <w:rFonts w:ascii="Arial" w:hAnsi="Arial" w:cs="Arial"/>
          <w:b/>
          <w:sz w:val="24"/>
          <w:szCs w:val="24"/>
        </w:rPr>
      </w:pPr>
    </w:p>
    <w:p w:rsidR="00B253D3" w:rsidRDefault="00B253D3" w:rsidP="00641101">
      <w:pPr>
        <w:pStyle w:val="ListParagraph"/>
        <w:rPr>
          <w:rFonts w:ascii="Arial" w:hAnsi="Arial" w:cs="Arial"/>
          <w:b/>
          <w:sz w:val="24"/>
          <w:szCs w:val="24"/>
          <w:u w:val="single"/>
        </w:rPr>
      </w:pPr>
    </w:p>
    <w:p w:rsidR="00B253D3" w:rsidRDefault="00B253D3" w:rsidP="00641101">
      <w:pPr>
        <w:pStyle w:val="ListParagraph"/>
        <w:rPr>
          <w:rFonts w:ascii="Arial" w:hAnsi="Arial" w:cs="Arial"/>
          <w:b/>
          <w:sz w:val="24"/>
          <w:szCs w:val="24"/>
          <w:u w:val="single"/>
        </w:rPr>
      </w:pPr>
    </w:p>
    <w:p w:rsidR="00B253D3" w:rsidRDefault="00B253D3" w:rsidP="00641101">
      <w:pPr>
        <w:pStyle w:val="ListParagraph"/>
        <w:rPr>
          <w:rFonts w:ascii="Arial" w:hAnsi="Arial" w:cs="Arial"/>
          <w:b/>
          <w:sz w:val="24"/>
          <w:szCs w:val="24"/>
          <w:u w:val="single"/>
        </w:rPr>
      </w:pPr>
    </w:p>
    <w:p w:rsidR="00641101" w:rsidRPr="001D6BDC" w:rsidRDefault="00641101" w:rsidP="001D6BDC">
      <w:pPr>
        <w:rPr>
          <w:rFonts w:ascii="Arial" w:hAnsi="Arial" w:cs="Arial"/>
          <w:b/>
          <w:sz w:val="24"/>
          <w:szCs w:val="24"/>
          <w:u w:val="single"/>
        </w:rPr>
      </w:pPr>
    </w:p>
    <w:p w:rsidR="00641101" w:rsidRDefault="00641101" w:rsidP="00641101">
      <w:pPr>
        <w:ind w:firstLine="720"/>
        <w:rPr>
          <w:rFonts w:ascii="Arial" w:hAnsi="Arial" w:cs="Arial"/>
          <w:sz w:val="24"/>
          <w:szCs w:val="24"/>
        </w:rPr>
      </w:pPr>
      <w:r w:rsidRPr="00B253D3">
        <w:rPr>
          <w:rFonts w:ascii="Arial" w:hAnsi="Arial" w:cs="Arial"/>
          <w:sz w:val="24"/>
          <w:szCs w:val="24"/>
        </w:rPr>
        <w:t xml:space="preserve"> After the user choose</w:t>
      </w:r>
      <w:r w:rsidR="00B0340E">
        <w:rPr>
          <w:rFonts w:ascii="Arial" w:hAnsi="Arial" w:cs="Arial"/>
          <w:sz w:val="24"/>
          <w:szCs w:val="24"/>
        </w:rPr>
        <w:t>s</w:t>
      </w:r>
      <w:r w:rsidRPr="00B253D3">
        <w:rPr>
          <w:rFonts w:ascii="Arial" w:hAnsi="Arial" w:cs="Arial"/>
          <w:sz w:val="24"/>
          <w:szCs w:val="24"/>
        </w:rPr>
        <w:t xml:space="preserve"> one (</w:t>
      </w:r>
      <w:r w:rsidR="00DF6E2F" w:rsidRPr="00B253D3">
        <w:rPr>
          <w:rFonts w:ascii="Arial" w:hAnsi="Arial" w:cs="Arial"/>
          <w:sz w:val="24"/>
          <w:szCs w:val="24"/>
        </w:rPr>
        <w:t>1) restaurant under</w:t>
      </w:r>
      <w:r w:rsidRPr="00B253D3">
        <w:rPr>
          <w:rFonts w:ascii="Arial" w:hAnsi="Arial" w:cs="Arial"/>
          <w:sz w:val="24"/>
          <w:szCs w:val="24"/>
        </w:rPr>
        <w:t xml:space="preserve"> specific category, th</w:t>
      </w:r>
      <w:r w:rsidR="00B253D3" w:rsidRPr="00B253D3">
        <w:rPr>
          <w:rFonts w:ascii="Arial" w:hAnsi="Arial" w:cs="Arial"/>
          <w:sz w:val="24"/>
          <w:szCs w:val="24"/>
        </w:rPr>
        <w:t>e user may see the details, map and gallery</w:t>
      </w:r>
      <w:r w:rsidRPr="00B253D3">
        <w:rPr>
          <w:rFonts w:ascii="Arial" w:hAnsi="Arial" w:cs="Arial"/>
          <w:sz w:val="24"/>
          <w:szCs w:val="24"/>
        </w:rPr>
        <w:t xml:space="preserve"> of the restaurant.</w:t>
      </w:r>
    </w:p>
    <w:p w:rsidR="00492B13" w:rsidRDefault="00492B13" w:rsidP="00641101">
      <w:pPr>
        <w:ind w:firstLine="720"/>
        <w:rPr>
          <w:rFonts w:ascii="Arial" w:hAnsi="Arial" w:cs="Arial"/>
          <w:sz w:val="24"/>
          <w:szCs w:val="24"/>
        </w:rPr>
      </w:pPr>
    </w:p>
    <w:p w:rsidR="00492B13" w:rsidRPr="00B253D3" w:rsidRDefault="00492B13" w:rsidP="00641101">
      <w:pPr>
        <w:ind w:firstLine="720"/>
        <w:rPr>
          <w:rFonts w:ascii="Arial" w:hAnsi="Arial" w:cs="Arial"/>
          <w:sz w:val="24"/>
          <w:szCs w:val="24"/>
        </w:rPr>
      </w:pPr>
    </w:p>
    <w:p w:rsidR="00F71BE6" w:rsidRDefault="00F71BE6" w:rsidP="00641101">
      <w:pPr>
        <w:rPr>
          <w:rFonts w:ascii="Arial" w:hAnsi="Arial" w:cs="Arial"/>
          <w:b/>
          <w:sz w:val="24"/>
          <w:szCs w:val="24"/>
          <w:u w:val="single"/>
        </w:rPr>
      </w:pPr>
    </w:p>
    <w:p w:rsidR="00F71BE6" w:rsidRPr="00492B13" w:rsidRDefault="00492B13" w:rsidP="00492B13">
      <w:pPr>
        <w:jc w:val="center"/>
        <w:rPr>
          <w:rFonts w:ascii="Arial" w:hAnsi="Arial" w:cs="Arial"/>
          <w:sz w:val="24"/>
          <w:szCs w:val="24"/>
        </w:rPr>
      </w:pPr>
      <w:r w:rsidRPr="00492B13">
        <w:rPr>
          <w:rFonts w:ascii="Arial" w:hAnsi="Arial" w:cs="Arial"/>
          <w:sz w:val="24"/>
          <w:szCs w:val="24"/>
        </w:rPr>
        <w:t>8</w:t>
      </w:r>
    </w:p>
    <w:p w:rsidR="00641101" w:rsidRPr="00891B8C" w:rsidRDefault="00641101" w:rsidP="00641101">
      <w:pPr>
        <w:rPr>
          <w:rFonts w:ascii="Arial" w:hAnsi="Arial" w:cs="Arial"/>
          <w:b/>
          <w:sz w:val="24"/>
          <w:szCs w:val="24"/>
          <w:u w:val="single"/>
        </w:rPr>
      </w:pPr>
      <w:r w:rsidRPr="00891B8C">
        <w:rPr>
          <w:rFonts w:ascii="Arial" w:hAnsi="Arial" w:cs="Arial"/>
          <w:b/>
          <w:noProof/>
          <w:sz w:val="24"/>
          <w:szCs w:val="24"/>
          <w:u w:val="single"/>
        </w:rPr>
        <w:drawing>
          <wp:anchor distT="0" distB="0" distL="114300" distR="114300" simplePos="0" relativeHeight="251698688" behindDoc="1" locked="0" layoutInCell="1" allowOverlap="1" wp14:anchorId="71A747FA" wp14:editId="39813DFA">
            <wp:simplePos x="0" y="0"/>
            <wp:positionH relativeFrom="column">
              <wp:posOffset>1724025</wp:posOffset>
            </wp:positionH>
            <wp:positionV relativeFrom="paragraph">
              <wp:posOffset>35560</wp:posOffset>
            </wp:positionV>
            <wp:extent cx="2438400" cy="2809875"/>
            <wp:effectExtent l="19050" t="0" r="0" b="0"/>
            <wp:wrapTight wrapText="bothSides">
              <wp:wrapPolygon edited="0">
                <wp:start x="-169" y="0"/>
                <wp:lineTo x="-169" y="21527"/>
                <wp:lineTo x="21600" y="21527"/>
                <wp:lineTo x="21600" y="0"/>
                <wp:lineTo x="-169" y="0"/>
              </wp:wrapPolygon>
            </wp:wrapTight>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2438400" cy="2809875"/>
                    </a:xfrm>
                    <a:prstGeom prst="rect">
                      <a:avLst/>
                    </a:prstGeom>
                    <a:noFill/>
                    <a:ln w="9525">
                      <a:noFill/>
                      <a:miter lim="800000"/>
                      <a:headEnd/>
                      <a:tailEnd/>
                    </a:ln>
                  </pic:spPr>
                </pic:pic>
              </a:graphicData>
            </a:graphic>
          </wp:anchor>
        </w:drawing>
      </w:r>
    </w:p>
    <w:p w:rsidR="00641101" w:rsidRDefault="00641101"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Default="00B253D3" w:rsidP="00641101">
      <w:pPr>
        <w:pStyle w:val="ListParagraph"/>
        <w:ind w:left="1080"/>
        <w:rPr>
          <w:rFonts w:ascii="Arial" w:hAnsi="Arial" w:cs="Arial"/>
          <w:sz w:val="24"/>
          <w:szCs w:val="24"/>
        </w:rPr>
      </w:pPr>
    </w:p>
    <w:p w:rsidR="00B253D3" w:rsidRPr="00891B8C" w:rsidRDefault="00B253D3" w:rsidP="00641101">
      <w:pPr>
        <w:pStyle w:val="ListParagraph"/>
        <w:ind w:left="1080"/>
        <w:rPr>
          <w:rFonts w:ascii="Arial" w:hAnsi="Arial" w:cs="Arial"/>
          <w:b/>
          <w:sz w:val="24"/>
          <w:szCs w:val="24"/>
        </w:rPr>
      </w:pPr>
    </w:p>
    <w:p w:rsidR="00641101" w:rsidRPr="00891B8C" w:rsidRDefault="00641101" w:rsidP="00641101">
      <w:pPr>
        <w:pStyle w:val="ListParagraph"/>
        <w:ind w:left="1080"/>
        <w:rPr>
          <w:rFonts w:ascii="Arial" w:hAnsi="Arial" w:cs="Arial"/>
          <w:b/>
          <w:sz w:val="24"/>
          <w:szCs w:val="24"/>
        </w:rPr>
      </w:pPr>
    </w:p>
    <w:p w:rsidR="00641101" w:rsidRDefault="00641101" w:rsidP="00641101">
      <w:pPr>
        <w:pStyle w:val="ListParagraph"/>
        <w:ind w:left="1080"/>
        <w:rPr>
          <w:rFonts w:ascii="Arial" w:hAnsi="Arial" w:cs="Arial"/>
          <w:b/>
          <w:sz w:val="24"/>
          <w:szCs w:val="24"/>
        </w:rPr>
      </w:pPr>
    </w:p>
    <w:p w:rsidR="00F71BE6" w:rsidRDefault="00F71BE6" w:rsidP="00641101">
      <w:pPr>
        <w:pStyle w:val="ListParagraph"/>
        <w:ind w:left="1080"/>
        <w:rPr>
          <w:rFonts w:ascii="Arial" w:hAnsi="Arial" w:cs="Arial"/>
          <w:b/>
          <w:sz w:val="24"/>
          <w:szCs w:val="24"/>
        </w:rPr>
      </w:pPr>
    </w:p>
    <w:p w:rsidR="00F71BE6" w:rsidRDefault="00F71BE6" w:rsidP="00641101">
      <w:pPr>
        <w:pStyle w:val="ListParagraph"/>
        <w:ind w:left="1080"/>
        <w:rPr>
          <w:rFonts w:ascii="Arial" w:hAnsi="Arial" w:cs="Arial"/>
          <w:b/>
          <w:sz w:val="24"/>
          <w:szCs w:val="24"/>
        </w:rPr>
      </w:pPr>
    </w:p>
    <w:p w:rsidR="001D6BDC" w:rsidRDefault="001D6BDC" w:rsidP="00641101">
      <w:pPr>
        <w:pStyle w:val="ListParagraph"/>
        <w:ind w:left="1080"/>
        <w:rPr>
          <w:rFonts w:ascii="Arial" w:hAnsi="Arial" w:cs="Arial"/>
          <w:b/>
          <w:sz w:val="24"/>
          <w:szCs w:val="24"/>
        </w:rPr>
      </w:pPr>
    </w:p>
    <w:p w:rsidR="001D6BDC" w:rsidRDefault="001D6BDC" w:rsidP="00641101">
      <w:pPr>
        <w:pStyle w:val="ListParagraph"/>
        <w:ind w:left="1080"/>
        <w:rPr>
          <w:rFonts w:ascii="Arial" w:hAnsi="Arial" w:cs="Arial"/>
          <w:b/>
          <w:sz w:val="24"/>
          <w:szCs w:val="24"/>
        </w:rPr>
      </w:pPr>
    </w:p>
    <w:p w:rsidR="001D6BDC" w:rsidRPr="00891B8C" w:rsidRDefault="001D6BDC" w:rsidP="00641101">
      <w:pPr>
        <w:pStyle w:val="ListParagraph"/>
        <w:ind w:left="1080"/>
        <w:rPr>
          <w:rFonts w:ascii="Arial" w:hAnsi="Arial" w:cs="Arial"/>
          <w:b/>
          <w:sz w:val="24"/>
          <w:szCs w:val="24"/>
        </w:rPr>
      </w:pP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Back to previous menu</w:t>
      </w:r>
      <w:r w:rsidR="00B253D3">
        <w:rPr>
          <w:rFonts w:ascii="Arial" w:hAnsi="Arial" w:cs="Arial"/>
          <w:sz w:val="24"/>
          <w:szCs w:val="24"/>
        </w:rPr>
        <w:t>.</w:t>
      </w: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Mark to one of the user favorite</w:t>
      </w:r>
      <w:r w:rsidR="00B253D3">
        <w:rPr>
          <w:rFonts w:ascii="Arial" w:hAnsi="Arial" w:cs="Arial"/>
          <w:sz w:val="24"/>
          <w:szCs w:val="24"/>
        </w:rPr>
        <w:t>.</w:t>
      </w: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View pictures of the selected restaurant</w:t>
      </w:r>
      <w:r w:rsidR="00B253D3">
        <w:rPr>
          <w:rFonts w:ascii="Arial" w:hAnsi="Arial" w:cs="Arial"/>
          <w:sz w:val="24"/>
          <w:szCs w:val="24"/>
        </w:rPr>
        <w:t>.</w:t>
      </w: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 xml:space="preserve">View restaurant menu, price, </w:t>
      </w:r>
      <w:r w:rsidR="00B253D3">
        <w:rPr>
          <w:rFonts w:ascii="Arial" w:hAnsi="Arial" w:cs="Arial"/>
          <w:sz w:val="24"/>
          <w:szCs w:val="24"/>
        </w:rPr>
        <w:t xml:space="preserve">contact </w:t>
      </w:r>
      <w:r w:rsidRPr="00F71BE6">
        <w:rPr>
          <w:rFonts w:ascii="Arial" w:hAnsi="Arial" w:cs="Arial"/>
          <w:sz w:val="24"/>
          <w:szCs w:val="24"/>
        </w:rPr>
        <w:t>n</w:t>
      </w:r>
      <w:r w:rsidR="00B253D3">
        <w:rPr>
          <w:rFonts w:ascii="Arial" w:hAnsi="Arial" w:cs="Arial"/>
          <w:sz w:val="24"/>
          <w:szCs w:val="24"/>
        </w:rPr>
        <w:t>umber, add</w:t>
      </w:r>
      <w:r>
        <w:rPr>
          <w:rFonts w:ascii="Arial" w:hAnsi="Arial" w:cs="Arial"/>
          <w:sz w:val="24"/>
          <w:szCs w:val="24"/>
        </w:rPr>
        <w:t xml:space="preserve">ress, official </w:t>
      </w:r>
      <w:r w:rsidR="00B253D3">
        <w:rPr>
          <w:rFonts w:ascii="Arial" w:hAnsi="Arial" w:cs="Arial"/>
          <w:sz w:val="24"/>
          <w:szCs w:val="24"/>
        </w:rPr>
        <w:t>website,</w:t>
      </w:r>
      <w:r w:rsidR="00B253D3" w:rsidRPr="00F71BE6">
        <w:rPr>
          <w:rFonts w:ascii="Arial" w:hAnsi="Arial" w:cs="Arial"/>
          <w:sz w:val="24"/>
          <w:szCs w:val="24"/>
        </w:rPr>
        <w:t xml:space="preserve"> email</w:t>
      </w:r>
      <w:r w:rsidR="00B253D3">
        <w:rPr>
          <w:rFonts w:ascii="Arial" w:hAnsi="Arial" w:cs="Arial"/>
          <w:sz w:val="24"/>
          <w:szCs w:val="24"/>
        </w:rPr>
        <w:t>.</w:t>
      </w: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View restaurant lo</w:t>
      </w:r>
      <w:r w:rsidR="00B253D3">
        <w:rPr>
          <w:rFonts w:ascii="Arial" w:hAnsi="Arial" w:cs="Arial"/>
          <w:sz w:val="24"/>
          <w:szCs w:val="24"/>
        </w:rPr>
        <w:t>cation.</w:t>
      </w:r>
    </w:p>
    <w:p w:rsidR="00F71BE6" w:rsidRPr="00F71BE6" w:rsidRDefault="00F71BE6" w:rsidP="001D6BDC">
      <w:pPr>
        <w:pStyle w:val="ListParagraph"/>
        <w:numPr>
          <w:ilvl w:val="0"/>
          <w:numId w:val="9"/>
        </w:numPr>
        <w:spacing w:line="360" w:lineRule="auto"/>
        <w:rPr>
          <w:rFonts w:ascii="Arial" w:hAnsi="Arial" w:cs="Arial"/>
          <w:sz w:val="24"/>
          <w:szCs w:val="24"/>
          <w:u w:val="single"/>
        </w:rPr>
      </w:pPr>
      <w:r w:rsidRPr="00F71BE6">
        <w:rPr>
          <w:rFonts w:ascii="Arial" w:hAnsi="Arial" w:cs="Arial"/>
          <w:sz w:val="24"/>
          <w:szCs w:val="24"/>
        </w:rPr>
        <w:t>To zoom in and zoom out map</w:t>
      </w:r>
      <w:r w:rsidR="00B253D3">
        <w:rPr>
          <w:rFonts w:ascii="Arial" w:hAnsi="Arial" w:cs="Arial"/>
          <w:sz w:val="24"/>
          <w:szCs w:val="24"/>
        </w:rPr>
        <w:t>.</w:t>
      </w:r>
    </w:p>
    <w:p w:rsidR="00F71BE6" w:rsidRPr="00891B8C" w:rsidRDefault="00F71BE6" w:rsidP="00F71BE6">
      <w:pPr>
        <w:pStyle w:val="ListParagraph"/>
        <w:ind w:left="1080"/>
        <w:rPr>
          <w:rFonts w:ascii="Arial" w:hAnsi="Arial" w:cs="Arial"/>
          <w:b/>
          <w:sz w:val="24"/>
          <w:szCs w:val="24"/>
        </w:rPr>
      </w:pPr>
    </w:p>
    <w:p w:rsidR="00641101" w:rsidRPr="00891B8C" w:rsidRDefault="00641101" w:rsidP="00641101">
      <w:pPr>
        <w:pStyle w:val="ListParagraph"/>
        <w:ind w:left="1080"/>
        <w:rPr>
          <w:rFonts w:ascii="Arial" w:hAnsi="Arial" w:cs="Arial"/>
          <w:b/>
          <w:sz w:val="24"/>
          <w:szCs w:val="24"/>
          <w:u w:val="single"/>
        </w:rPr>
      </w:pPr>
    </w:p>
    <w:p w:rsidR="00641101" w:rsidRPr="00891B8C" w:rsidRDefault="00641101" w:rsidP="00641101">
      <w:pPr>
        <w:pStyle w:val="ListParagraph"/>
        <w:ind w:left="1080"/>
        <w:rPr>
          <w:rFonts w:ascii="Arial" w:hAnsi="Arial" w:cs="Arial"/>
          <w:b/>
          <w:sz w:val="24"/>
          <w:szCs w:val="24"/>
          <w:u w:val="single"/>
        </w:rPr>
      </w:pPr>
    </w:p>
    <w:p w:rsidR="00641101" w:rsidRPr="00891B8C" w:rsidRDefault="00641101" w:rsidP="00641101">
      <w:pPr>
        <w:pStyle w:val="ListParagraph"/>
        <w:ind w:left="1080"/>
        <w:rPr>
          <w:rFonts w:ascii="Arial" w:hAnsi="Arial" w:cs="Arial"/>
          <w:b/>
          <w:sz w:val="24"/>
          <w:szCs w:val="24"/>
          <w:u w:val="single"/>
        </w:rPr>
      </w:pPr>
    </w:p>
    <w:p w:rsidR="00641101" w:rsidRPr="00891B8C" w:rsidRDefault="00641101" w:rsidP="00641101">
      <w:pPr>
        <w:rPr>
          <w:rFonts w:ascii="Arial" w:hAnsi="Arial" w:cs="Arial"/>
          <w:sz w:val="24"/>
          <w:szCs w:val="24"/>
          <w:u w:val="single"/>
        </w:rPr>
      </w:pPr>
    </w:p>
    <w:p w:rsidR="00641101" w:rsidRPr="00891B8C" w:rsidRDefault="00641101" w:rsidP="00641101">
      <w:pPr>
        <w:rPr>
          <w:rFonts w:ascii="Arial" w:hAnsi="Arial" w:cs="Arial"/>
          <w:sz w:val="24"/>
          <w:szCs w:val="24"/>
          <w:u w:val="single"/>
        </w:rPr>
      </w:pPr>
    </w:p>
    <w:p w:rsidR="00641101" w:rsidRPr="00891B8C" w:rsidRDefault="00641101" w:rsidP="00641101">
      <w:pPr>
        <w:rPr>
          <w:rFonts w:ascii="Arial" w:hAnsi="Arial" w:cs="Arial"/>
          <w:sz w:val="24"/>
          <w:szCs w:val="24"/>
          <w:u w:val="single"/>
        </w:rPr>
      </w:pPr>
    </w:p>
    <w:p w:rsidR="00641101" w:rsidRPr="00891B8C" w:rsidRDefault="00641101" w:rsidP="00641101">
      <w:pPr>
        <w:rPr>
          <w:rFonts w:ascii="Arial" w:hAnsi="Arial" w:cs="Arial"/>
          <w:sz w:val="24"/>
          <w:szCs w:val="24"/>
          <w:u w:val="single"/>
        </w:rPr>
      </w:pPr>
    </w:p>
    <w:p w:rsidR="00641101" w:rsidRDefault="00641101" w:rsidP="00641101">
      <w:pPr>
        <w:rPr>
          <w:rFonts w:ascii="Arial" w:hAnsi="Arial" w:cs="Arial"/>
          <w:sz w:val="24"/>
          <w:szCs w:val="24"/>
          <w:u w:val="single"/>
        </w:rPr>
      </w:pPr>
    </w:p>
    <w:p w:rsidR="00F71BE6" w:rsidRDefault="00F71BE6" w:rsidP="00641101">
      <w:pPr>
        <w:rPr>
          <w:rFonts w:ascii="Arial" w:hAnsi="Arial" w:cs="Arial"/>
          <w:sz w:val="24"/>
          <w:szCs w:val="24"/>
          <w:u w:val="single"/>
        </w:rPr>
      </w:pPr>
    </w:p>
    <w:p w:rsidR="00F71BE6" w:rsidRPr="00492B13" w:rsidRDefault="00492B13" w:rsidP="00492B13">
      <w:pPr>
        <w:jc w:val="center"/>
        <w:rPr>
          <w:rFonts w:ascii="Arial" w:hAnsi="Arial" w:cs="Arial"/>
          <w:sz w:val="24"/>
          <w:szCs w:val="24"/>
        </w:rPr>
      </w:pPr>
      <w:r w:rsidRPr="00492B13">
        <w:rPr>
          <w:rFonts w:ascii="Arial" w:hAnsi="Arial" w:cs="Arial"/>
          <w:sz w:val="24"/>
          <w:szCs w:val="24"/>
        </w:rPr>
        <w:t>9</w:t>
      </w:r>
    </w:p>
    <w:p w:rsidR="00641101" w:rsidRPr="001D6BDC" w:rsidRDefault="00641101" w:rsidP="00641101">
      <w:pPr>
        <w:pStyle w:val="ListParagraph"/>
        <w:numPr>
          <w:ilvl w:val="0"/>
          <w:numId w:val="7"/>
        </w:numPr>
        <w:rPr>
          <w:rFonts w:ascii="Arial" w:hAnsi="Arial" w:cs="Arial"/>
          <w:b/>
          <w:sz w:val="24"/>
          <w:szCs w:val="24"/>
          <w:u w:val="single"/>
        </w:rPr>
      </w:pPr>
      <w:r w:rsidRPr="001D6BDC">
        <w:rPr>
          <w:rFonts w:ascii="Arial" w:hAnsi="Arial" w:cs="Arial"/>
          <w:b/>
          <w:sz w:val="24"/>
          <w:szCs w:val="24"/>
          <w:u w:val="single"/>
        </w:rPr>
        <w:t>Search______________________________________</w:t>
      </w:r>
      <w:r w:rsidR="001D6BDC" w:rsidRPr="001D6BDC">
        <w:rPr>
          <w:rFonts w:ascii="Arial" w:hAnsi="Arial" w:cs="Arial"/>
          <w:b/>
          <w:sz w:val="24"/>
          <w:szCs w:val="24"/>
          <w:u w:val="single"/>
        </w:rPr>
        <w:t>____________________</w:t>
      </w:r>
    </w:p>
    <w:p w:rsidR="00641101" w:rsidRPr="00891B8C" w:rsidRDefault="00641101" w:rsidP="00641101">
      <w:pPr>
        <w:pStyle w:val="ListParagraph"/>
        <w:rPr>
          <w:rFonts w:ascii="Arial" w:hAnsi="Arial" w:cs="Arial"/>
          <w:b/>
          <w:sz w:val="24"/>
          <w:szCs w:val="24"/>
        </w:rPr>
      </w:pPr>
      <w:r w:rsidRPr="00891B8C">
        <w:rPr>
          <w:rFonts w:ascii="Arial" w:hAnsi="Arial" w:cs="Arial"/>
          <w:b/>
          <w:noProof/>
          <w:sz w:val="24"/>
          <w:szCs w:val="24"/>
        </w:rPr>
        <w:drawing>
          <wp:anchor distT="0" distB="0" distL="114300" distR="114300" simplePos="0" relativeHeight="251700736" behindDoc="1" locked="0" layoutInCell="1" allowOverlap="1" wp14:anchorId="2E3378E9" wp14:editId="07B25B5D">
            <wp:simplePos x="0" y="0"/>
            <wp:positionH relativeFrom="column">
              <wp:posOffset>4514850</wp:posOffset>
            </wp:positionH>
            <wp:positionV relativeFrom="paragraph">
              <wp:posOffset>194310</wp:posOffset>
            </wp:positionV>
            <wp:extent cx="1600200" cy="2476500"/>
            <wp:effectExtent l="19050" t="0" r="0" b="0"/>
            <wp:wrapTight wrapText="bothSides">
              <wp:wrapPolygon edited="0">
                <wp:start x="-257" y="0"/>
                <wp:lineTo x="-257" y="21434"/>
                <wp:lineTo x="21600" y="21434"/>
                <wp:lineTo x="21600" y="0"/>
                <wp:lineTo x="-257" y="0"/>
              </wp:wrapPolygon>
            </wp:wrapTight>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1600200" cy="2476500"/>
                    </a:xfrm>
                    <a:prstGeom prst="rect">
                      <a:avLst/>
                    </a:prstGeom>
                    <a:noFill/>
                    <a:ln w="9525">
                      <a:noFill/>
                      <a:miter lim="800000"/>
                      <a:headEnd/>
                      <a:tailEnd/>
                    </a:ln>
                  </pic:spPr>
                </pic:pic>
              </a:graphicData>
            </a:graphic>
          </wp:anchor>
        </w:drawing>
      </w:r>
    </w:p>
    <w:p w:rsidR="00641101" w:rsidRPr="00891B8C" w:rsidRDefault="00641101" w:rsidP="00641101">
      <w:pPr>
        <w:pStyle w:val="ListParagraph"/>
        <w:rPr>
          <w:rFonts w:ascii="Arial" w:hAnsi="Arial" w:cs="Arial"/>
          <w:b/>
          <w:sz w:val="24"/>
          <w:szCs w:val="24"/>
        </w:rPr>
      </w:pPr>
      <w:r w:rsidRPr="00891B8C">
        <w:rPr>
          <w:rFonts w:ascii="Arial" w:hAnsi="Arial" w:cs="Arial"/>
          <w:b/>
          <w:noProof/>
          <w:sz w:val="24"/>
          <w:szCs w:val="24"/>
        </w:rPr>
        <w:drawing>
          <wp:anchor distT="0" distB="0" distL="114300" distR="114300" simplePos="0" relativeHeight="251699712" behindDoc="1" locked="0" layoutInCell="1" allowOverlap="1" wp14:anchorId="6067B4A8" wp14:editId="058A81E1">
            <wp:simplePos x="0" y="0"/>
            <wp:positionH relativeFrom="column">
              <wp:posOffset>133350</wp:posOffset>
            </wp:positionH>
            <wp:positionV relativeFrom="paragraph">
              <wp:posOffset>-1905</wp:posOffset>
            </wp:positionV>
            <wp:extent cx="1562100" cy="2476500"/>
            <wp:effectExtent l="19050" t="0" r="0" b="0"/>
            <wp:wrapTight wrapText="bothSides">
              <wp:wrapPolygon edited="0">
                <wp:start x="-263" y="0"/>
                <wp:lineTo x="-263" y="21434"/>
                <wp:lineTo x="21600" y="21434"/>
                <wp:lineTo x="21600" y="0"/>
                <wp:lineTo x="-263" y="0"/>
              </wp:wrapPolygon>
            </wp:wrapTight>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1562100" cy="2476500"/>
                    </a:xfrm>
                    <a:prstGeom prst="rect">
                      <a:avLst/>
                    </a:prstGeom>
                    <a:noFill/>
                    <a:ln w="9525">
                      <a:noFill/>
                      <a:miter lim="800000"/>
                      <a:headEnd/>
                      <a:tailEnd/>
                    </a:ln>
                  </pic:spPr>
                </pic:pic>
              </a:graphicData>
            </a:graphic>
          </wp:anchor>
        </w:drawing>
      </w:r>
    </w:p>
    <w:p w:rsidR="00641101" w:rsidRPr="00891B8C" w:rsidRDefault="00641101" w:rsidP="00641101">
      <w:pPr>
        <w:pStyle w:val="ListParagraph"/>
        <w:rPr>
          <w:rFonts w:ascii="Arial" w:hAnsi="Arial" w:cs="Arial"/>
          <w:b/>
          <w:sz w:val="24"/>
          <w:szCs w:val="24"/>
          <w:u w:val="single"/>
        </w:rPr>
      </w:pPr>
    </w:p>
    <w:p w:rsidR="00641101" w:rsidRPr="00891B8C" w:rsidRDefault="00641101" w:rsidP="00641101">
      <w:pPr>
        <w:pStyle w:val="ListParagraph"/>
        <w:ind w:firstLine="720"/>
        <w:rPr>
          <w:rFonts w:ascii="Arial" w:hAnsi="Arial" w:cs="Arial"/>
          <w:b/>
          <w:sz w:val="24"/>
          <w:szCs w:val="24"/>
        </w:rPr>
      </w:pPr>
      <w:r w:rsidRPr="00891B8C">
        <w:rPr>
          <w:rFonts w:ascii="Arial" w:hAnsi="Arial" w:cs="Arial"/>
          <w:b/>
          <w:sz w:val="24"/>
          <w:szCs w:val="24"/>
        </w:rPr>
        <w:t xml:space="preserve">The user may enter restaurant name in search menu bar. </w:t>
      </w:r>
    </w:p>
    <w:p w:rsidR="00641101" w:rsidRPr="00891B8C" w:rsidRDefault="00641101" w:rsidP="00641101">
      <w:pPr>
        <w:pStyle w:val="ListParagraph"/>
        <w:ind w:left="2160"/>
        <w:rPr>
          <w:rFonts w:ascii="Arial" w:hAnsi="Arial" w:cs="Arial"/>
          <w:b/>
          <w:sz w:val="24"/>
          <w:szCs w:val="24"/>
        </w:rPr>
      </w:pPr>
      <w:r w:rsidRPr="00891B8C">
        <w:rPr>
          <w:rFonts w:ascii="Arial" w:hAnsi="Arial" w:cs="Arial"/>
          <w:b/>
          <w:sz w:val="24"/>
          <w:szCs w:val="24"/>
        </w:rPr>
        <w:t>The use</w:t>
      </w:r>
      <w:r w:rsidR="00F71BE6">
        <w:rPr>
          <w:rFonts w:ascii="Arial" w:hAnsi="Arial" w:cs="Arial"/>
          <w:b/>
          <w:sz w:val="24"/>
          <w:szCs w:val="24"/>
        </w:rPr>
        <w:t xml:space="preserve">r may select category to </w:t>
      </w:r>
      <w:r w:rsidRPr="00891B8C">
        <w:rPr>
          <w:rFonts w:ascii="Arial" w:hAnsi="Arial" w:cs="Arial"/>
          <w:b/>
          <w:sz w:val="24"/>
          <w:szCs w:val="24"/>
        </w:rPr>
        <w:t>find the restaurant</w:t>
      </w:r>
      <w:r w:rsidR="00F71BE6">
        <w:rPr>
          <w:rFonts w:ascii="Arial" w:hAnsi="Arial" w:cs="Arial"/>
          <w:b/>
          <w:sz w:val="24"/>
          <w:szCs w:val="24"/>
        </w:rPr>
        <w:t xml:space="preserve"> easily</w:t>
      </w:r>
      <w:r w:rsidRPr="00891B8C">
        <w:rPr>
          <w:rFonts w:ascii="Arial" w:hAnsi="Arial" w:cs="Arial"/>
          <w:b/>
          <w:sz w:val="24"/>
          <w:szCs w:val="24"/>
        </w:rPr>
        <w:t>.</w:t>
      </w:r>
    </w:p>
    <w:p w:rsidR="00641101" w:rsidRPr="00891B8C" w:rsidRDefault="00641101" w:rsidP="00641101">
      <w:pPr>
        <w:pStyle w:val="ListParagraph"/>
        <w:ind w:left="2160"/>
        <w:rPr>
          <w:rFonts w:ascii="Arial" w:hAnsi="Arial" w:cs="Arial"/>
          <w:b/>
          <w:sz w:val="24"/>
          <w:szCs w:val="24"/>
        </w:rPr>
      </w:pPr>
    </w:p>
    <w:p w:rsidR="00641101" w:rsidRPr="00891B8C" w:rsidRDefault="00641101" w:rsidP="00641101">
      <w:pPr>
        <w:pStyle w:val="ListParagraph"/>
        <w:ind w:firstLine="720"/>
        <w:rPr>
          <w:rFonts w:ascii="Arial" w:hAnsi="Arial" w:cs="Arial"/>
          <w:b/>
          <w:sz w:val="24"/>
          <w:szCs w:val="24"/>
        </w:rPr>
      </w:pPr>
      <w:r w:rsidRPr="00891B8C">
        <w:rPr>
          <w:rFonts w:ascii="Arial" w:hAnsi="Arial" w:cs="Arial"/>
          <w:b/>
          <w:sz w:val="24"/>
          <w:szCs w:val="24"/>
        </w:rPr>
        <w:t xml:space="preserve">After the user input the correct information (keyword), they may tap the search button or if they want to cancel the </w:t>
      </w:r>
      <w:r w:rsidR="00F71BE6" w:rsidRPr="00891B8C">
        <w:rPr>
          <w:rFonts w:ascii="Arial" w:hAnsi="Arial" w:cs="Arial"/>
          <w:b/>
          <w:sz w:val="24"/>
          <w:szCs w:val="24"/>
        </w:rPr>
        <w:t>process,</w:t>
      </w:r>
      <w:r w:rsidRPr="00891B8C">
        <w:rPr>
          <w:rFonts w:ascii="Arial" w:hAnsi="Arial" w:cs="Arial"/>
          <w:b/>
          <w:sz w:val="24"/>
          <w:szCs w:val="24"/>
        </w:rPr>
        <w:t xml:space="preserve"> they may tap clear button</w:t>
      </w:r>
    </w:p>
    <w:p w:rsidR="00641101" w:rsidRPr="00891B8C" w:rsidRDefault="00641101" w:rsidP="00641101">
      <w:pPr>
        <w:rPr>
          <w:rFonts w:ascii="Arial" w:hAnsi="Arial" w:cs="Arial"/>
          <w:sz w:val="24"/>
          <w:szCs w:val="24"/>
          <w:u w:val="single"/>
        </w:rPr>
      </w:pPr>
    </w:p>
    <w:p w:rsidR="00641101" w:rsidRPr="001D6BDC" w:rsidRDefault="00641101" w:rsidP="00641101">
      <w:pPr>
        <w:rPr>
          <w:rFonts w:ascii="Arial" w:hAnsi="Arial" w:cs="Arial"/>
          <w:b/>
          <w:sz w:val="24"/>
          <w:szCs w:val="24"/>
          <w:u w:val="single"/>
        </w:rPr>
      </w:pPr>
    </w:p>
    <w:p w:rsidR="00641101" w:rsidRPr="001D6BDC" w:rsidRDefault="00641101" w:rsidP="00641101">
      <w:pPr>
        <w:pStyle w:val="ListParagraph"/>
        <w:numPr>
          <w:ilvl w:val="0"/>
          <w:numId w:val="7"/>
        </w:numPr>
        <w:rPr>
          <w:rFonts w:ascii="Arial" w:hAnsi="Arial" w:cs="Arial"/>
          <w:b/>
          <w:sz w:val="24"/>
          <w:szCs w:val="24"/>
          <w:u w:val="single"/>
        </w:rPr>
      </w:pPr>
      <w:r w:rsidRPr="001D6BDC">
        <w:rPr>
          <w:rFonts w:ascii="Arial" w:hAnsi="Arial" w:cs="Arial"/>
          <w:b/>
          <w:sz w:val="24"/>
          <w:szCs w:val="24"/>
          <w:u w:val="single"/>
        </w:rPr>
        <w:t>Galleries_________________________________________________________</w:t>
      </w:r>
    </w:p>
    <w:p w:rsidR="00641101" w:rsidRPr="00891B8C" w:rsidRDefault="00641101" w:rsidP="00641101">
      <w:pPr>
        <w:pStyle w:val="ListParagraph"/>
        <w:rPr>
          <w:rFonts w:ascii="Arial" w:hAnsi="Arial" w:cs="Arial"/>
          <w:sz w:val="24"/>
          <w:szCs w:val="24"/>
        </w:rPr>
      </w:pPr>
      <w:r w:rsidRPr="00891B8C">
        <w:rPr>
          <w:rFonts w:ascii="Arial" w:hAnsi="Arial" w:cs="Arial"/>
          <w:noProof/>
          <w:sz w:val="24"/>
          <w:szCs w:val="24"/>
        </w:rPr>
        <w:drawing>
          <wp:anchor distT="0" distB="0" distL="114300" distR="114300" simplePos="0" relativeHeight="251702784" behindDoc="1" locked="0" layoutInCell="1" allowOverlap="1" wp14:anchorId="2DA536FB" wp14:editId="363B1566">
            <wp:simplePos x="0" y="0"/>
            <wp:positionH relativeFrom="column">
              <wp:posOffset>4514850</wp:posOffset>
            </wp:positionH>
            <wp:positionV relativeFrom="paragraph">
              <wp:posOffset>196850</wp:posOffset>
            </wp:positionV>
            <wp:extent cx="1543050" cy="2514600"/>
            <wp:effectExtent l="19050" t="0" r="0" b="0"/>
            <wp:wrapTight wrapText="bothSides">
              <wp:wrapPolygon edited="0">
                <wp:start x="-267" y="0"/>
                <wp:lineTo x="-267" y="21436"/>
                <wp:lineTo x="21600" y="21436"/>
                <wp:lineTo x="21600" y="0"/>
                <wp:lineTo x="-267" y="0"/>
              </wp:wrapPolygon>
            </wp:wrapTight>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1543050" cy="2514600"/>
                    </a:xfrm>
                    <a:prstGeom prst="rect">
                      <a:avLst/>
                    </a:prstGeom>
                    <a:noFill/>
                    <a:ln w="9525">
                      <a:noFill/>
                      <a:miter lim="800000"/>
                      <a:headEnd/>
                      <a:tailEnd/>
                    </a:ln>
                  </pic:spPr>
                </pic:pic>
              </a:graphicData>
            </a:graphic>
          </wp:anchor>
        </w:drawing>
      </w:r>
      <w:r w:rsidRPr="00891B8C">
        <w:rPr>
          <w:rFonts w:ascii="Arial" w:hAnsi="Arial" w:cs="Arial"/>
          <w:noProof/>
          <w:sz w:val="24"/>
          <w:szCs w:val="24"/>
        </w:rPr>
        <w:drawing>
          <wp:anchor distT="0" distB="0" distL="114300" distR="114300" simplePos="0" relativeHeight="251701760" behindDoc="1" locked="0" layoutInCell="1" allowOverlap="1" wp14:anchorId="13B0B835" wp14:editId="7D978E09">
            <wp:simplePos x="0" y="0"/>
            <wp:positionH relativeFrom="column">
              <wp:posOffset>476250</wp:posOffset>
            </wp:positionH>
            <wp:positionV relativeFrom="paragraph">
              <wp:posOffset>196850</wp:posOffset>
            </wp:positionV>
            <wp:extent cx="1495425" cy="2371090"/>
            <wp:effectExtent l="19050" t="0" r="9525" b="0"/>
            <wp:wrapTight wrapText="bothSides">
              <wp:wrapPolygon edited="0">
                <wp:start x="-275" y="0"/>
                <wp:lineTo x="-275" y="21345"/>
                <wp:lineTo x="21738" y="21345"/>
                <wp:lineTo x="21738" y="0"/>
                <wp:lineTo x="-275" y="0"/>
              </wp:wrapPolygon>
            </wp:wrapTight>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495425" cy="2371090"/>
                    </a:xfrm>
                    <a:prstGeom prst="rect">
                      <a:avLst/>
                    </a:prstGeom>
                    <a:noFill/>
                    <a:ln w="9525">
                      <a:noFill/>
                      <a:miter lim="800000"/>
                      <a:headEnd/>
                      <a:tailEnd/>
                    </a:ln>
                  </pic:spPr>
                </pic:pic>
              </a:graphicData>
            </a:graphic>
          </wp:anchor>
        </w:drawing>
      </w:r>
    </w:p>
    <w:p w:rsidR="00641101" w:rsidRPr="00891B8C" w:rsidRDefault="00641101" w:rsidP="00641101">
      <w:pPr>
        <w:pStyle w:val="ListParagraph"/>
        <w:rPr>
          <w:rFonts w:ascii="Arial" w:hAnsi="Arial" w:cs="Arial"/>
          <w:sz w:val="24"/>
          <w:szCs w:val="24"/>
        </w:rPr>
      </w:pPr>
    </w:p>
    <w:p w:rsidR="00641101" w:rsidRPr="00891B8C" w:rsidRDefault="00641101" w:rsidP="00641101">
      <w:pPr>
        <w:ind w:left="720"/>
        <w:rPr>
          <w:rFonts w:ascii="Arial" w:hAnsi="Arial" w:cs="Arial"/>
          <w:b/>
          <w:sz w:val="24"/>
          <w:szCs w:val="24"/>
        </w:rPr>
      </w:pPr>
      <w:r w:rsidRPr="00891B8C">
        <w:rPr>
          <w:rFonts w:ascii="Arial" w:hAnsi="Arial" w:cs="Arial"/>
          <w:sz w:val="24"/>
          <w:szCs w:val="24"/>
        </w:rPr>
        <w:t xml:space="preserve">    </w:t>
      </w:r>
      <w:r w:rsidRPr="00891B8C">
        <w:rPr>
          <w:rFonts w:ascii="Arial" w:hAnsi="Arial" w:cs="Arial"/>
          <w:sz w:val="24"/>
          <w:szCs w:val="24"/>
        </w:rPr>
        <w:br/>
        <w:t xml:space="preserve">       </w:t>
      </w:r>
      <w:r w:rsidRPr="00891B8C">
        <w:rPr>
          <w:rFonts w:ascii="Arial" w:hAnsi="Arial" w:cs="Arial"/>
          <w:b/>
          <w:sz w:val="24"/>
          <w:szCs w:val="24"/>
        </w:rPr>
        <w:t>The user may view Galleries tab for them to have an idea what food of the certain restaurant offers</w:t>
      </w:r>
    </w:p>
    <w:p w:rsidR="00641101" w:rsidRPr="00891B8C" w:rsidRDefault="00641101" w:rsidP="00641101">
      <w:pPr>
        <w:ind w:left="1440"/>
        <w:rPr>
          <w:rFonts w:ascii="Arial" w:hAnsi="Arial" w:cs="Arial"/>
          <w:b/>
          <w:sz w:val="24"/>
          <w:szCs w:val="24"/>
        </w:rPr>
      </w:pPr>
      <w:r w:rsidRPr="00891B8C">
        <w:rPr>
          <w:rFonts w:ascii="Arial" w:hAnsi="Arial" w:cs="Arial"/>
          <w:b/>
          <w:sz w:val="24"/>
          <w:szCs w:val="24"/>
        </w:rPr>
        <w:t xml:space="preserve"> </w:t>
      </w:r>
      <w:r w:rsidRPr="00891B8C">
        <w:rPr>
          <w:rFonts w:ascii="Arial" w:hAnsi="Arial" w:cs="Arial"/>
          <w:b/>
          <w:sz w:val="24"/>
          <w:szCs w:val="24"/>
        </w:rPr>
        <w:br/>
        <w:t xml:space="preserve">      Aside from food, galleries also have sample pictures of some restaurant beautiful places.</w:t>
      </w:r>
    </w:p>
    <w:p w:rsidR="00641101" w:rsidRPr="00891B8C" w:rsidRDefault="00641101" w:rsidP="00641101">
      <w:pPr>
        <w:pStyle w:val="ListParagraph"/>
        <w:rPr>
          <w:rFonts w:ascii="Arial" w:hAnsi="Arial" w:cs="Arial"/>
          <w:sz w:val="24"/>
          <w:szCs w:val="24"/>
        </w:rPr>
      </w:pPr>
    </w:p>
    <w:p w:rsidR="00641101" w:rsidRPr="00891B8C" w:rsidRDefault="00641101" w:rsidP="00641101">
      <w:pPr>
        <w:pStyle w:val="ListParagraph"/>
        <w:rPr>
          <w:rFonts w:ascii="Arial" w:hAnsi="Arial" w:cs="Arial"/>
          <w:sz w:val="24"/>
          <w:szCs w:val="24"/>
        </w:rPr>
      </w:pPr>
    </w:p>
    <w:p w:rsidR="00641101" w:rsidRPr="00891B8C" w:rsidRDefault="00641101" w:rsidP="00641101">
      <w:pPr>
        <w:pStyle w:val="ListParagraph"/>
        <w:rPr>
          <w:rFonts w:ascii="Arial" w:hAnsi="Arial" w:cs="Arial"/>
          <w:sz w:val="24"/>
          <w:szCs w:val="24"/>
        </w:rPr>
      </w:pPr>
    </w:p>
    <w:p w:rsidR="00641101" w:rsidRPr="00891B8C" w:rsidRDefault="00641101" w:rsidP="00641101">
      <w:pPr>
        <w:pStyle w:val="ListParagraph"/>
        <w:rPr>
          <w:rFonts w:ascii="Arial" w:hAnsi="Arial" w:cs="Arial"/>
          <w:sz w:val="24"/>
          <w:szCs w:val="24"/>
        </w:rPr>
      </w:pPr>
    </w:p>
    <w:p w:rsidR="00641101" w:rsidRPr="00891B8C" w:rsidRDefault="00641101" w:rsidP="00641101">
      <w:pPr>
        <w:pStyle w:val="ListParagraph"/>
        <w:rPr>
          <w:rFonts w:ascii="Arial" w:hAnsi="Arial" w:cs="Arial"/>
          <w:sz w:val="24"/>
          <w:szCs w:val="24"/>
        </w:rPr>
      </w:pPr>
    </w:p>
    <w:p w:rsidR="00F71BE6" w:rsidRPr="00492B13" w:rsidRDefault="00492B13" w:rsidP="00492B13">
      <w:pPr>
        <w:shd w:val="clear" w:color="auto" w:fill="FFFFFF"/>
        <w:spacing w:after="0" w:line="240" w:lineRule="auto"/>
        <w:jc w:val="center"/>
        <w:outlineLvl w:val="0"/>
        <w:rPr>
          <w:rFonts w:ascii="Arial" w:eastAsia="Times New Roman" w:hAnsi="Arial" w:cs="Arial"/>
          <w:bCs/>
          <w:color w:val="222222"/>
          <w:kern w:val="36"/>
          <w:sz w:val="24"/>
          <w:szCs w:val="24"/>
        </w:rPr>
      </w:pPr>
      <w:bookmarkStart w:id="48" w:name="m_-2141605104293795924__Toc411938975"/>
      <w:r w:rsidRPr="00492B13">
        <w:rPr>
          <w:rFonts w:ascii="Arial" w:eastAsia="Times New Roman" w:hAnsi="Arial" w:cs="Arial"/>
          <w:bCs/>
          <w:color w:val="222222"/>
          <w:kern w:val="36"/>
          <w:sz w:val="24"/>
          <w:szCs w:val="24"/>
        </w:rPr>
        <w:t>10</w:t>
      </w:r>
    </w:p>
    <w:p w:rsidR="00FA2213" w:rsidRPr="00891B8C" w:rsidRDefault="00FA2213" w:rsidP="00FA2213">
      <w:pPr>
        <w:shd w:val="clear" w:color="auto" w:fill="FFFFFF"/>
        <w:spacing w:after="0" w:line="240" w:lineRule="auto"/>
        <w:ind w:left="1080"/>
        <w:outlineLvl w:val="0"/>
        <w:rPr>
          <w:rFonts w:ascii="Arial" w:eastAsia="Times New Roman" w:hAnsi="Arial" w:cs="Arial"/>
          <w:b/>
          <w:bCs/>
          <w:color w:val="222222"/>
          <w:kern w:val="36"/>
          <w:sz w:val="24"/>
          <w:szCs w:val="24"/>
        </w:rPr>
      </w:pPr>
      <w:r w:rsidRPr="00891B8C">
        <w:rPr>
          <w:rFonts w:ascii="Arial" w:eastAsia="Times New Roman" w:hAnsi="Arial" w:cs="Arial"/>
          <w:b/>
          <w:bCs/>
          <w:color w:val="222222"/>
          <w:kern w:val="36"/>
          <w:sz w:val="24"/>
          <w:szCs w:val="24"/>
        </w:rPr>
        <w:t>II.</w:t>
      </w:r>
      <w:r w:rsidRPr="00891B8C">
        <w:rPr>
          <w:rFonts w:ascii="Arial" w:eastAsia="Times New Roman" w:hAnsi="Arial" w:cs="Arial"/>
          <w:color w:val="222222"/>
          <w:kern w:val="36"/>
          <w:sz w:val="24"/>
          <w:szCs w:val="24"/>
        </w:rPr>
        <w:t>              </w:t>
      </w:r>
      <w:r w:rsidRPr="00891B8C">
        <w:rPr>
          <w:rFonts w:ascii="Arial" w:eastAsia="Times New Roman" w:hAnsi="Arial" w:cs="Arial"/>
          <w:b/>
          <w:bCs/>
          <w:color w:val="222222"/>
          <w:kern w:val="36"/>
          <w:sz w:val="24"/>
          <w:szCs w:val="24"/>
        </w:rPr>
        <w:t>System Diagrams and Screenshots</w:t>
      </w:r>
      <w:bookmarkEnd w:id="48"/>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bookmarkStart w:id="49" w:name="m_-2141605104293795924__Toc411938976"/>
      <w:r w:rsidRPr="00891B8C">
        <w:rPr>
          <w:rFonts w:ascii="Arial" w:eastAsia="Times New Roman" w:hAnsi="Arial" w:cs="Arial"/>
          <w:b/>
          <w:bCs/>
          <w:color w:val="222222"/>
          <w:sz w:val="24"/>
          <w:szCs w:val="24"/>
        </w:rPr>
        <w:t>A.</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Data Flow Diagrams</w:t>
      </w:r>
      <w:bookmarkEnd w:id="49"/>
    </w:p>
    <w:p w:rsidR="004E316B" w:rsidRPr="00891B8C" w:rsidRDefault="004E316B" w:rsidP="00FA2213">
      <w:pPr>
        <w:shd w:val="clear" w:color="auto" w:fill="FFFFFF"/>
        <w:spacing w:after="0" w:line="240" w:lineRule="auto"/>
        <w:rPr>
          <w:rFonts w:ascii="Arial" w:eastAsia="Times New Roman" w:hAnsi="Arial" w:cs="Arial"/>
          <w:color w:val="222222"/>
          <w:sz w:val="24"/>
          <w:szCs w:val="24"/>
        </w:rPr>
      </w:pPr>
    </w:p>
    <w:p w:rsidR="00FA2213" w:rsidRPr="00891B8C" w:rsidRDefault="00FA2213" w:rsidP="00492B13">
      <w:pPr>
        <w:pStyle w:val="ListParagraph"/>
        <w:numPr>
          <w:ilvl w:val="0"/>
          <w:numId w:val="2"/>
        </w:num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50" w:name="m_-2141605104293795924__Toc411938977"/>
      <w:r w:rsidRPr="00891B8C">
        <w:rPr>
          <w:rFonts w:ascii="Arial" w:eastAsia="Times New Roman" w:hAnsi="Arial" w:cs="Arial"/>
          <w:b/>
          <w:bCs/>
          <w:color w:val="222222"/>
          <w:sz w:val="24"/>
          <w:szCs w:val="24"/>
        </w:rPr>
        <w:t>Context Level Data Flow Diagram</w:t>
      </w:r>
      <w:bookmarkEnd w:id="50"/>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r w:rsidRPr="00891B8C">
        <w:rPr>
          <w:rFonts w:ascii="Arial" w:eastAsia="Times New Roman" w:hAnsi="Arial" w:cs="Arial"/>
          <w:b/>
          <w:bCs/>
          <w:noProof/>
          <w:color w:val="222222"/>
          <w:sz w:val="24"/>
          <w:szCs w:val="24"/>
        </w:rPr>
        <w:drawing>
          <wp:anchor distT="0" distB="0" distL="114300" distR="114300" simplePos="0" relativeHeight="251660800" behindDoc="1" locked="0" layoutInCell="1" allowOverlap="1" wp14:anchorId="2E7B8C26" wp14:editId="54BC5E6D">
            <wp:simplePos x="0" y="0"/>
            <wp:positionH relativeFrom="column">
              <wp:posOffset>295275</wp:posOffset>
            </wp:positionH>
            <wp:positionV relativeFrom="paragraph">
              <wp:posOffset>273685</wp:posOffset>
            </wp:positionV>
            <wp:extent cx="5943600" cy="2324100"/>
            <wp:effectExtent l="0" t="0" r="0" b="0"/>
            <wp:wrapThrough wrapText="bothSides">
              <wp:wrapPolygon edited="0">
                <wp:start x="0" y="0"/>
                <wp:lineTo x="0" y="21423"/>
                <wp:lineTo x="21531" y="21423"/>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92B13" w:rsidRDefault="00492B13" w:rsidP="00492B13">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p>
    <w:p w:rsidR="004E316B" w:rsidRPr="00492B13" w:rsidRDefault="00492B13" w:rsidP="00492B13">
      <w:pPr>
        <w:shd w:val="clear" w:color="auto" w:fill="FFFFFF"/>
        <w:spacing w:before="100" w:beforeAutospacing="1" w:after="100" w:afterAutospacing="1" w:line="240" w:lineRule="auto"/>
        <w:jc w:val="center"/>
        <w:outlineLvl w:val="2"/>
        <w:rPr>
          <w:rFonts w:ascii="Arial" w:eastAsia="Times New Roman" w:hAnsi="Arial" w:cs="Arial"/>
          <w:bCs/>
          <w:color w:val="222222"/>
          <w:sz w:val="24"/>
          <w:szCs w:val="24"/>
        </w:rPr>
      </w:pPr>
      <w:r w:rsidRPr="00492B13">
        <w:rPr>
          <w:rFonts w:ascii="Arial" w:eastAsia="Times New Roman" w:hAnsi="Arial" w:cs="Arial"/>
          <w:bCs/>
          <w:color w:val="222222"/>
          <w:sz w:val="24"/>
          <w:szCs w:val="24"/>
        </w:rPr>
        <w:t>11</w:t>
      </w:r>
    </w:p>
    <w:p w:rsidR="004E316B" w:rsidRPr="00492B13" w:rsidRDefault="00FA2213" w:rsidP="00492B13">
      <w:pPr>
        <w:pStyle w:val="ListParagraph"/>
        <w:numPr>
          <w:ilvl w:val="0"/>
          <w:numId w:val="2"/>
        </w:numPr>
        <w:shd w:val="clear" w:color="auto" w:fill="FFFFFF"/>
        <w:spacing w:before="100" w:beforeAutospacing="1" w:after="100" w:afterAutospacing="1" w:line="240" w:lineRule="auto"/>
        <w:outlineLvl w:val="2"/>
        <w:rPr>
          <w:rFonts w:ascii="Arial" w:eastAsia="Times New Roman" w:hAnsi="Arial" w:cs="Arial"/>
          <w:b/>
          <w:bCs/>
          <w:color w:val="222222"/>
          <w:sz w:val="24"/>
          <w:szCs w:val="24"/>
        </w:rPr>
      </w:pPr>
      <w:bookmarkStart w:id="51" w:name="m_-2141605104293795924__Toc411938978"/>
      <w:r w:rsidRPr="00891B8C">
        <w:rPr>
          <w:rFonts w:ascii="Arial" w:eastAsia="Times New Roman" w:hAnsi="Arial" w:cs="Arial"/>
          <w:b/>
          <w:bCs/>
          <w:color w:val="222222"/>
          <w:sz w:val="24"/>
          <w:szCs w:val="24"/>
        </w:rPr>
        <w:t>Level 0 Data Flow Diagram</w:t>
      </w:r>
      <w:bookmarkEnd w:id="51"/>
    </w:p>
    <w:p w:rsidR="004E316B" w:rsidRPr="00891B8C" w:rsidRDefault="002F5B58" w:rsidP="004E316B">
      <w:pPr>
        <w:pStyle w:val="ListParagraph"/>
        <w:shd w:val="clear" w:color="auto" w:fill="FFFFFF"/>
        <w:spacing w:before="100" w:beforeAutospacing="1" w:after="100" w:afterAutospacing="1" w:line="240" w:lineRule="auto"/>
        <w:ind w:left="4020"/>
        <w:outlineLvl w:val="2"/>
        <w:rPr>
          <w:rFonts w:ascii="Arial" w:eastAsia="Times New Roman" w:hAnsi="Arial" w:cs="Arial"/>
          <w:b/>
          <w:bCs/>
          <w:color w:val="222222"/>
          <w:sz w:val="24"/>
          <w:szCs w:val="24"/>
        </w:rPr>
      </w:pPr>
      <w:r w:rsidRPr="00891B8C">
        <w:rPr>
          <w:rFonts w:ascii="Arial" w:eastAsia="Times New Roman" w:hAnsi="Arial" w:cs="Arial"/>
          <w:b/>
          <w:bCs/>
          <w:noProof/>
          <w:color w:val="222222"/>
          <w:sz w:val="24"/>
          <w:szCs w:val="24"/>
        </w:rPr>
        <w:drawing>
          <wp:anchor distT="0" distB="0" distL="114300" distR="114300" simplePos="0" relativeHeight="251662848" behindDoc="1" locked="0" layoutInCell="1" allowOverlap="1" wp14:anchorId="7762C886" wp14:editId="23B3B2FE">
            <wp:simplePos x="0" y="0"/>
            <wp:positionH relativeFrom="margin">
              <wp:align>right</wp:align>
            </wp:positionH>
            <wp:positionV relativeFrom="paragraph">
              <wp:posOffset>286385</wp:posOffset>
            </wp:positionV>
            <wp:extent cx="5943600" cy="3066415"/>
            <wp:effectExtent l="0" t="0" r="0" b="635"/>
            <wp:wrapThrough wrapText="bothSides">
              <wp:wrapPolygon edited="0">
                <wp:start x="0" y="0"/>
                <wp:lineTo x="0" y="21470"/>
                <wp:lineTo x="21531" y="21470"/>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2213" w:rsidRPr="00891B8C" w:rsidRDefault="000C319D" w:rsidP="00492B13">
      <w:pPr>
        <w:shd w:val="clear" w:color="auto" w:fill="FFFFFF"/>
        <w:spacing w:after="0" w:line="240" w:lineRule="auto"/>
        <w:jc w:val="center"/>
        <w:rPr>
          <w:rFonts w:ascii="Arial" w:eastAsia="Times New Roman" w:hAnsi="Arial" w:cs="Arial"/>
          <w:color w:val="222222"/>
          <w:sz w:val="24"/>
          <w:szCs w:val="24"/>
        </w:rPr>
      </w:pPr>
      <w:r w:rsidRPr="00891B8C">
        <w:rPr>
          <w:rFonts w:ascii="Arial" w:eastAsia="Times New Roman" w:hAnsi="Arial" w:cs="Arial"/>
          <w:b/>
          <w:bCs/>
          <w:noProof/>
          <w:color w:val="222222"/>
          <w:sz w:val="24"/>
          <w:szCs w:val="24"/>
        </w:rPr>
        <w:drawing>
          <wp:anchor distT="0" distB="0" distL="114300" distR="114300" simplePos="0" relativeHeight="251658752" behindDoc="1" locked="0" layoutInCell="1" allowOverlap="1" wp14:anchorId="07B4CC5D" wp14:editId="3E10CDA6">
            <wp:simplePos x="0" y="0"/>
            <wp:positionH relativeFrom="column">
              <wp:posOffset>114300</wp:posOffset>
            </wp:positionH>
            <wp:positionV relativeFrom="paragraph">
              <wp:posOffset>0</wp:posOffset>
            </wp:positionV>
            <wp:extent cx="5934075" cy="3095625"/>
            <wp:effectExtent l="0" t="0" r="9525" b="9525"/>
            <wp:wrapThrough wrapText="bothSides">
              <wp:wrapPolygon edited="0">
                <wp:start x="0" y="0"/>
                <wp:lineTo x="0" y="21534"/>
                <wp:lineTo x="21565" y="21534"/>
                <wp:lineTo x="2156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E6D" w:rsidRPr="00891B8C" w:rsidRDefault="001E3612"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b/>
          <w:bCs/>
          <w:noProof/>
          <w:color w:val="222222"/>
          <w:sz w:val="24"/>
          <w:szCs w:val="24"/>
        </w:rPr>
        <w:drawing>
          <wp:inline distT="0" distB="0" distL="0" distR="0" wp14:anchorId="3195ED01" wp14:editId="5FB1FC0E">
            <wp:extent cx="5124450" cy="27717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5225" cy="2777562"/>
                    </a:xfrm>
                    <a:prstGeom prst="rect">
                      <a:avLst/>
                    </a:prstGeom>
                    <a:noFill/>
                    <a:ln>
                      <a:noFill/>
                    </a:ln>
                  </pic:spPr>
                </pic:pic>
              </a:graphicData>
            </a:graphic>
          </wp:inline>
        </w:drawing>
      </w:r>
    </w:p>
    <w:p w:rsidR="00D21E6D" w:rsidRPr="00891B8C" w:rsidRDefault="00D21E6D" w:rsidP="00FA2213">
      <w:pPr>
        <w:shd w:val="clear" w:color="auto" w:fill="FFFFFF"/>
        <w:spacing w:after="0" w:line="240" w:lineRule="auto"/>
        <w:rPr>
          <w:rFonts w:ascii="Arial" w:eastAsia="Times New Roman" w:hAnsi="Arial" w:cs="Arial"/>
          <w:color w:val="222222"/>
          <w:sz w:val="24"/>
          <w:szCs w:val="24"/>
        </w:rPr>
      </w:pPr>
    </w:p>
    <w:p w:rsidR="004E316B" w:rsidRPr="00891B8C" w:rsidRDefault="004E316B" w:rsidP="00FA2213">
      <w:pPr>
        <w:shd w:val="clear" w:color="auto" w:fill="FFFFFF"/>
        <w:spacing w:after="0" w:line="240" w:lineRule="auto"/>
        <w:rPr>
          <w:rFonts w:ascii="Arial" w:eastAsia="Times New Roman" w:hAnsi="Arial" w:cs="Arial"/>
          <w:color w:val="222222"/>
          <w:sz w:val="24"/>
          <w:szCs w:val="24"/>
        </w:rPr>
      </w:pPr>
    </w:p>
    <w:p w:rsidR="004E316B" w:rsidRPr="00891B8C" w:rsidRDefault="004E316B"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bookmarkStart w:id="52" w:name="m_-2141605104293795924__Toc411938979"/>
    </w:p>
    <w:p w:rsidR="00904F3A" w:rsidRDefault="00904F3A" w:rsidP="001E3612">
      <w:p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p>
    <w:p w:rsidR="001E3612" w:rsidRPr="00492B13" w:rsidRDefault="00492B13" w:rsidP="00492B13">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492B13">
        <w:rPr>
          <w:rFonts w:ascii="Arial" w:eastAsia="Times New Roman" w:hAnsi="Arial" w:cs="Arial"/>
          <w:bCs/>
          <w:color w:val="222222"/>
          <w:sz w:val="24"/>
          <w:szCs w:val="24"/>
        </w:rPr>
        <w:t>12</w:t>
      </w:r>
    </w:p>
    <w:p w:rsidR="00FA2213" w:rsidRPr="00891B8C" w:rsidRDefault="00FA2213" w:rsidP="002F5B58">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B.</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UML Diagrams</w:t>
      </w:r>
      <w:bookmarkEnd w:id="52"/>
    </w:p>
    <w:p w:rsidR="00904F3A" w:rsidRPr="00891B8C" w:rsidRDefault="00904F3A" w:rsidP="002F5B58">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Activity Diagram</w:t>
      </w:r>
    </w:p>
    <w:p w:rsidR="00492B13" w:rsidRDefault="00492B13" w:rsidP="002F5B58">
      <w:pPr>
        <w:shd w:val="clear" w:color="auto" w:fill="FFFFFF"/>
        <w:spacing w:before="100" w:beforeAutospacing="1" w:after="100" w:afterAutospacing="1" w:line="240" w:lineRule="auto"/>
        <w:ind w:left="1170"/>
        <w:outlineLvl w:val="1"/>
        <w:rPr>
          <w:rFonts w:ascii="Arial" w:eastAsia="Times New Roman" w:hAnsi="Arial" w:cs="Arial"/>
          <w:bCs/>
          <w:color w:val="222222"/>
          <w:sz w:val="24"/>
          <w:szCs w:val="24"/>
        </w:rPr>
      </w:pPr>
    </w:p>
    <w:p w:rsidR="00904F3A" w:rsidRDefault="00904F3A" w:rsidP="00274867">
      <w:p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r w:rsidRPr="00891B8C">
        <w:rPr>
          <w:rFonts w:ascii="Arial" w:hAnsi="Arial" w:cs="Arial"/>
          <w:noProof/>
          <w:sz w:val="24"/>
          <w:szCs w:val="24"/>
        </w:rPr>
        <w:drawing>
          <wp:inline distT="0" distB="0" distL="0" distR="0" wp14:anchorId="4987CDBC" wp14:editId="2321F791">
            <wp:extent cx="4758055" cy="56292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1031" cy="5644627"/>
                    </a:xfrm>
                    <a:prstGeom prst="rect">
                      <a:avLst/>
                    </a:prstGeom>
                  </pic:spPr>
                </pic:pic>
              </a:graphicData>
            </a:graphic>
          </wp:inline>
        </w:drawing>
      </w:r>
    </w:p>
    <w:p w:rsidR="00274867" w:rsidRDefault="00FD2F56" w:rsidP="00274867">
      <w:p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r>
        <w:rPr>
          <w:rFonts w:ascii="Arial" w:eastAsia="Times New Roman" w:hAnsi="Arial" w:cs="Arial"/>
          <w:b/>
          <w:bCs/>
          <w:color w:val="222222"/>
          <w:sz w:val="24"/>
          <w:szCs w:val="24"/>
        </w:rPr>
        <w:t>Displays the process on how the features serve their roles in the application.</w:t>
      </w:r>
      <w:r w:rsidR="009A186A" w:rsidRPr="009A186A">
        <w:rPr>
          <w:noProof/>
          <w:lang w:eastAsia="zh-TW"/>
        </w:rPr>
        <w:t xml:space="preserve"> </w:t>
      </w:r>
    </w:p>
    <w:p w:rsidR="00274867" w:rsidRDefault="00274867" w:rsidP="00274867">
      <w:pPr>
        <w:shd w:val="clear" w:color="auto" w:fill="FFFFFF"/>
        <w:spacing w:before="100" w:beforeAutospacing="1" w:after="100" w:afterAutospacing="1" w:line="240" w:lineRule="auto"/>
        <w:outlineLvl w:val="1"/>
        <w:rPr>
          <w:rFonts w:ascii="Arial" w:eastAsia="Times New Roman" w:hAnsi="Arial" w:cs="Arial"/>
          <w:b/>
          <w:bCs/>
          <w:color w:val="222222"/>
          <w:sz w:val="24"/>
          <w:szCs w:val="24"/>
        </w:rPr>
      </w:pPr>
    </w:p>
    <w:p w:rsidR="00274867" w:rsidRPr="00274867" w:rsidRDefault="00274867" w:rsidP="00274867">
      <w:pPr>
        <w:shd w:val="clear" w:color="auto" w:fill="FFFFFF"/>
        <w:spacing w:before="100" w:beforeAutospacing="1" w:after="100" w:afterAutospacing="1" w:line="240" w:lineRule="auto"/>
        <w:outlineLvl w:val="1"/>
        <w:rPr>
          <w:rFonts w:ascii="Arial" w:eastAsia="Times New Roman" w:hAnsi="Arial" w:cs="Arial"/>
          <w:bCs/>
          <w:color w:val="222222"/>
          <w:sz w:val="24"/>
          <w:szCs w:val="24"/>
        </w:rPr>
      </w:pPr>
    </w:p>
    <w:p w:rsidR="00274867" w:rsidRPr="00274867" w:rsidRDefault="00274867" w:rsidP="00274867">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274867">
        <w:rPr>
          <w:rFonts w:ascii="Arial" w:eastAsia="Times New Roman" w:hAnsi="Arial" w:cs="Arial"/>
          <w:bCs/>
          <w:color w:val="222222"/>
          <w:sz w:val="24"/>
          <w:szCs w:val="24"/>
        </w:rPr>
        <w:t>13</w:t>
      </w:r>
    </w:p>
    <w:p w:rsidR="009A186A" w:rsidRPr="002F5580" w:rsidRDefault="002F5580" w:rsidP="002F5580">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66944" behindDoc="0" locked="0" layoutInCell="1" allowOverlap="1" wp14:anchorId="3A830134" wp14:editId="4ED209AC">
            <wp:simplePos x="0" y="0"/>
            <wp:positionH relativeFrom="page">
              <wp:align>left</wp:align>
            </wp:positionH>
            <wp:positionV relativeFrom="paragraph">
              <wp:posOffset>3340833</wp:posOffset>
            </wp:positionV>
            <wp:extent cx="8514617" cy="4276090"/>
            <wp:effectExtent l="0" t="0" r="1270" b="0"/>
            <wp:wrapThrough wrapText="bothSides">
              <wp:wrapPolygon edited="0">
                <wp:start x="0" y="0"/>
                <wp:lineTo x="0" y="21459"/>
                <wp:lineTo x="21555" y="21459"/>
                <wp:lineTo x="2155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514617" cy="4276090"/>
                    </a:xfrm>
                    <a:prstGeom prst="rect">
                      <a:avLst/>
                    </a:prstGeom>
                  </pic:spPr>
                </pic:pic>
              </a:graphicData>
            </a:graphic>
            <wp14:sizeRelH relativeFrom="page">
              <wp14:pctWidth>0</wp14:pctWidth>
            </wp14:sizeRelH>
            <wp14:sizeRelV relativeFrom="page">
              <wp14:pctHeight>0</wp14:pctHeight>
            </wp14:sizeRelV>
          </wp:anchor>
        </w:drawing>
      </w:r>
      <w:r w:rsidR="009A186A">
        <w:rPr>
          <w:noProof/>
        </w:rPr>
        <w:drawing>
          <wp:anchor distT="0" distB="0" distL="114300" distR="114300" simplePos="0" relativeHeight="251703808" behindDoc="0" locked="0" layoutInCell="1" allowOverlap="1" wp14:anchorId="27C31DB1" wp14:editId="0356E7A5">
            <wp:simplePos x="0" y="0"/>
            <wp:positionH relativeFrom="column">
              <wp:posOffset>-478399</wp:posOffset>
            </wp:positionH>
            <wp:positionV relativeFrom="page">
              <wp:posOffset>3172069</wp:posOffset>
            </wp:positionV>
            <wp:extent cx="1838325" cy="1066800"/>
            <wp:effectExtent l="0" t="0" r="9525" b="0"/>
            <wp:wrapThrough wrapText="bothSides">
              <wp:wrapPolygon edited="0">
                <wp:start x="0" y="0"/>
                <wp:lineTo x="0" y="21214"/>
                <wp:lineTo x="21488" y="21214"/>
                <wp:lineTo x="2148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38325" cy="1066800"/>
                    </a:xfrm>
                    <a:prstGeom prst="rect">
                      <a:avLst/>
                    </a:prstGeom>
                  </pic:spPr>
                </pic:pic>
              </a:graphicData>
            </a:graphic>
          </wp:anchor>
        </w:drawing>
      </w:r>
      <w:r w:rsidR="00274867" w:rsidRPr="00891B8C">
        <w:rPr>
          <w:rFonts w:ascii="Arial" w:hAnsi="Arial" w:cs="Arial"/>
          <w:noProof/>
          <w:sz w:val="24"/>
          <w:szCs w:val="24"/>
        </w:rPr>
        <w:drawing>
          <wp:anchor distT="0" distB="0" distL="114300" distR="114300" simplePos="0" relativeHeight="251665920" behindDoc="0" locked="0" layoutInCell="1" allowOverlap="1" wp14:anchorId="2511F9F9" wp14:editId="3DAF872B">
            <wp:simplePos x="0" y="0"/>
            <wp:positionH relativeFrom="column">
              <wp:posOffset>-247650</wp:posOffset>
            </wp:positionH>
            <wp:positionV relativeFrom="paragraph">
              <wp:posOffset>0</wp:posOffset>
            </wp:positionV>
            <wp:extent cx="6610350" cy="3164205"/>
            <wp:effectExtent l="0" t="0" r="0" b="0"/>
            <wp:wrapThrough wrapText="bothSides">
              <wp:wrapPolygon edited="0">
                <wp:start x="0" y="0"/>
                <wp:lineTo x="0" y="21457"/>
                <wp:lineTo x="21538" y="21457"/>
                <wp:lineTo x="215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10350" cy="3164205"/>
                    </a:xfrm>
                    <a:prstGeom prst="rect">
                      <a:avLst/>
                    </a:prstGeom>
                  </pic:spPr>
                </pic:pic>
              </a:graphicData>
            </a:graphic>
            <wp14:sizeRelH relativeFrom="page">
              <wp14:pctWidth>0</wp14:pctWidth>
            </wp14:sizeRelH>
            <wp14:sizeRelV relativeFrom="page">
              <wp14:pctHeight>0</wp14:pctHeight>
            </wp14:sizeRelV>
          </wp:anchor>
        </w:drawing>
      </w:r>
    </w:p>
    <w:p w:rsidR="009A186A" w:rsidRPr="00891B8C" w:rsidRDefault="009A186A" w:rsidP="00FA2213">
      <w:pPr>
        <w:shd w:val="clear" w:color="auto" w:fill="FFFFFF"/>
        <w:spacing w:after="0" w:line="240" w:lineRule="auto"/>
        <w:rPr>
          <w:rFonts w:ascii="Arial" w:eastAsia="Times New Roman" w:hAnsi="Arial" w:cs="Arial"/>
          <w:color w:val="222222"/>
          <w:sz w:val="24"/>
          <w:szCs w:val="24"/>
        </w:rPr>
      </w:pPr>
    </w:p>
    <w:p w:rsidR="00DA7702" w:rsidRPr="00891B8C" w:rsidRDefault="009863DE" w:rsidP="009863DE">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14</w:t>
      </w:r>
    </w:p>
    <w:p w:rsidR="00DA7702" w:rsidRPr="00891B8C" w:rsidRDefault="00D66AC6" w:rsidP="00FA2213">
      <w:pPr>
        <w:shd w:val="clear" w:color="auto" w:fill="FFFFFF"/>
        <w:spacing w:after="0" w:line="240" w:lineRule="auto"/>
        <w:rPr>
          <w:rFonts w:ascii="Arial" w:eastAsia="Times New Roman" w:hAnsi="Arial" w:cs="Arial"/>
          <w:color w:val="222222"/>
          <w:sz w:val="24"/>
          <w:szCs w:val="24"/>
        </w:rPr>
      </w:pPr>
      <w:r w:rsidRPr="00891B8C">
        <w:rPr>
          <w:rFonts w:ascii="Arial" w:hAnsi="Arial" w:cs="Arial"/>
          <w:noProof/>
          <w:sz w:val="24"/>
          <w:szCs w:val="24"/>
        </w:rPr>
        <w:drawing>
          <wp:inline distT="0" distB="0" distL="0" distR="0" wp14:anchorId="69A64F74" wp14:editId="24AAC1BD">
            <wp:extent cx="5657850" cy="3867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7850" cy="3867150"/>
                    </a:xfrm>
                    <a:prstGeom prst="rect">
                      <a:avLst/>
                    </a:prstGeom>
                  </pic:spPr>
                </pic:pic>
              </a:graphicData>
            </a:graphic>
          </wp:inline>
        </w:drawing>
      </w:r>
    </w:p>
    <w:p w:rsidR="009863DE" w:rsidRDefault="009863DE" w:rsidP="00FA2213">
      <w:pPr>
        <w:shd w:val="clear" w:color="auto" w:fill="FFFFFF"/>
        <w:spacing w:after="0" w:line="240" w:lineRule="auto"/>
        <w:rPr>
          <w:rFonts w:ascii="Arial" w:hAnsi="Arial" w:cs="Arial"/>
          <w:noProof/>
          <w:sz w:val="24"/>
          <w:szCs w:val="24"/>
          <w:lang w:eastAsia="zh-TW"/>
        </w:rPr>
      </w:pPr>
    </w:p>
    <w:p w:rsidR="009863DE" w:rsidRDefault="009863DE" w:rsidP="00FA2213">
      <w:pPr>
        <w:shd w:val="clear" w:color="auto" w:fill="FFFFFF"/>
        <w:spacing w:after="0" w:line="240" w:lineRule="auto"/>
        <w:rPr>
          <w:rFonts w:ascii="Arial" w:hAnsi="Arial" w:cs="Arial"/>
          <w:noProof/>
          <w:sz w:val="24"/>
          <w:szCs w:val="24"/>
          <w:lang w:eastAsia="zh-TW"/>
        </w:rPr>
      </w:pPr>
    </w:p>
    <w:p w:rsidR="00D66AC6" w:rsidRDefault="00D66AC6" w:rsidP="00FA2213">
      <w:pPr>
        <w:shd w:val="clear" w:color="auto" w:fill="FFFFFF"/>
        <w:spacing w:after="0" w:line="240" w:lineRule="auto"/>
        <w:rPr>
          <w:rFonts w:ascii="Arial" w:eastAsia="Times New Roman" w:hAnsi="Arial" w:cs="Arial"/>
          <w:color w:val="222222"/>
          <w:sz w:val="24"/>
          <w:szCs w:val="24"/>
        </w:rPr>
      </w:pPr>
      <w:r w:rsidRPr="00891B8C">
        <w:rPr>
          <w:rFonts w:ascii="Arial" w:hAnsi="Arial" w:cs="Arial"/>
          <w:noProof/>
          <w:sz w:val="24"/>
          <w:szCs w:val="24"/>
        </w:rPr>
        <w:drawing>
          <wp:inline distT="0" distB="0" distL="0" distR="0" wp14:anchorId="5D01A404" wp14:editId="6F762930">
            <wp:extent cx="4862746" cy="29845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802" cy="2990672"/>
                    </a:xfrm>
                    <a:prstGeom prst="rect">
                      <a:avLst/>
                    </a:prstGeom>
                  </pic:spPr>
                </pic:pic>
              </a:graphicData>
            </a:graphic>
          </wp:inline>
        </w:drawing>
      </w:r>
    </w:p>
    <w:p w:rsidR="009863DE" w:rsidRDefault="009863DE" w:rsidP="00FA2213">
      <w:pPr>
        <w:shd w:val="clear" w:color="auto" w:fill="FFFFFF"/>
        <w:spacing w:after="0" w:line="240" w:lineRule="auto"/>
        <w:rPr>
          <w:rFonts w:ascii="Arial" w:eastAsia="Times New Roman" w:hAnsi="Arial" w:cs="Arial"/>
          <w:color w:val="222222"/>
          <w:sz w:val="24"/>
          <w:szCs w:val="24"/>
        </w:rPr>
      </w:pPr>
    </w:p>
    <w:p w:rsidR="009863DE" w:rsidRDefault="009863DE" w:rsidP="00FA2213">
      <w:pPr>
        <w:shd w:val="clear" w:color="auto" w:fill="FFFFFF"/>
        <w:spacing w:after="0" w:line="240" w:lineRule="auto"/>
        <w:rPr>
          <w:rFonts w:ascii="Arial" w:eastAsia="Times New Roman" w:hAnsi="Arial" w:cs="Arial"/>
          <w:color w:val="222222"/>
          <w:sz w:val="24"/>
          <w:szCs w:val="24"/>
        </w:rPr>
      </w:pPr>
    </w:p>
    <w:p w:rsidR="009863DE" w:rsidRDefault="009863DE" w:rsidP="00FA2213">
      <w:pPr>
        <w:shd w:val="clear" w:color="auto" w:fill="FFFFFF"/>
        <w:spacing w:after="0" w:line="240" w:lineRule="auto"/>
        <w:rPr>
          <w:rFonts w:ascii="Arial" w:eastAsia="Times New Roman" w:hAnsi="Arial" w:cs="Arial"/>
          <w:color w:val="222222"/>
          <w:sz w:val="24"/>
          <w:szCs w:val="24"/>
        </w:rPr>
      </w:pPr>
    </w:p>
    <w:p w:rsidR="009863DE" w:rsidRDefault="009863DE" w:rsidP="00FA2213">
      <w:pPr>
        <w:shd w:val="clear" w:color="auto" w:fill="FFFFFF"/>
        <w:spacing w:after="0" w:line="240" w:lineRule="auto"/>
        <w:rPr>
          <w:rFonts w:ascii="Arial" w:eastAsia="Times New Roman" w:hAnsi="Arial" w:cs="Arial"/>
          <w:color w:val="222222"/>
          <w:sz w:val="24"/>
          <w:szCs w:val="24"/>
        </w:rPr>
      </w:pPr>
    </w:p>
    <w:p w:rsidR="009863DE" w:rsidRPr="00891B8C" w:rsidRDefault="009863DE" w:rsidP="009863DE">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15</w:t>
      </w:r>
    </w:p>
    <w:p w:rsidR="00D66AC6" w:rsidRPr="00891B8C" w:rsidRDefault="00777978" w:rsidP="009863DE">
      <w:pPr>
        <w:shd w:val="clear" w:color="auto" w:fill="FFFFFF"/>
        <w:spacing w:after="0" w:line="240" w:lineRule="auto"/>
        <w:jc w:val="center"/>
        <w:rPr>
          <w:rFonts w:ascii="Arial" w:eastAsia="Times New Roman" w:hAnsi="Arial" w:cs="Arial"/>
          <w:color w:val="222222"/>
          <w:sz w:val="24"/>
          <w:szCs w:val="24"/>
        </w:rPr>
      </w:pPr>
      <w:r w:rsidRPr="00891B8C">
        <w:rPr>
          <w:rFonts w:ascii="Arial" w:hAnsi="Arial" w:cs="Arial"/>
          <w:noProof/>
          <w:sz w:val="24"/>
          <w:szCs w:val="24"/>
        </w:rPr>
        <w:drawing>
          <wp:anchor distT="0" distB="0" distL="114300" distR="114300" simplePos="0" relativeHeight="251668992" behindDoc="0" locked="0" layoutInCell="1" allowOverlap="1" wp14:anchorId="529BBCD7" wp14:editId="3BA856E7">
            <wp:simplePos x="0" y="0"/>
            <wp:positionH relativeFrom="column">
              <wp:posOffset>-676275</wp:posOffset>
            </wp:positionH>
            <wp:positionV relativeFrom="paragraph">
              <wp:posOffset>0</wp:posOffset>
            </wp:positionV>
            <wp:extent cx="7458075" cy="3505200"/>
            <wp:effectExtent l="0" t="0" r="9525" b="0"/>
            <wp:wrapThrough wrapText="bothSides">
              <wp:wrapPolygon edited="0">
                <wp:start x="0" y="0"/>
                <wp:lineTo x="0" y="21483"/>
                <wp:lineTo x="21572" y="21483"/>
                <wp:lineTo x="2157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458075" cy="3505200"/>
                    </a:xfrm>
                    <a:prstGeom prst="rect">
                      <a:avLst/>
                    </a:prstGeom>
                  </pic:spPr>
                </pic:pic>
              </a:graphicData>
            </a:graphic>
            <wp14:sizeRelH relativeFrom="page">
              <wp14:pctWidth>0</wp14:pctWidth>
            </wp14:sizeRelH>
            <wp14:sizeRelV relativeFrom="page">
              <wp14:pctHeight>0</wp14:pctHeight>
            </wp14:sizeRelV>
          </wp:anchor>
        </w:drawing>
      </w:r>
      <w:r w:rsidRPr="00891B8C">
        <w:rPr>
          <w:rFonts w:ascii="Arial" w:hAnsi="Arial" w:cs="Arial"/>
          <w:noProof/>
          <w:sz w:val="24"/>
          <w:szCs w:val="24"/>
        </w:rPr>
        <w:drawing>
          <wp:anchor distT="0" distB="0" distL="114300" distR="114300" simplePos="0" relativeHeight="251667968" behindDoc="0" locked="0" layoutInCell="1" allowOverlap="1" wp14:anchorId="3DCF55C6" wp14:editId="561A6199">
            <wp:simplePos x="0" y="0"/>
            <wp:positionH relativeFrom="column">
              <wp:posOffset>-676275</wp:posOffset>
            </wp:positionH>
            <wp:positionV relativeFrom="paragraph">
              <wp:posOffset>3429000</wp:posOffset>
            </wp:positionV>
            <wp:extent cx="7362825" cy="4391025"/>
            <wp:effectExtent l="0" t="0" r="9525" b="9525"/>
            <wp:wrapThrough wrapText="bothSides">
              <wp:wrapPolygon edited="0">
                <wp:start x="0" y="0"/>
                <wp:lineTo x="0" y="21553"/>
                <wp:lineTo x="21572" y="21553"/>
                <wp:lineTo x="2157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362825" cy="4391025"/>
                    </a:xfrm>
                    <a:prstGeom prst="rect">
                      <a:avLst/>
                    </a:prstGeom>
                  </pic:spPr>
                </pic:pic>
              </a:graphicData>
            </a:graphic>
            <wp14:sizeRelH relativeFrom="page">
              <wp14:pctWidth>0</wp14:pctWidth>
            </wp14:sizeRelH>
            <wp14:sizeRelV relativeFrom="page">
              <wp14:pctHeight>0</wp14:pctHeight>
            </wp14:sizeRelV>
          </wp:anchor>
        </w:drawing>
      </w:r>
      <w:r w:rsidR="009863DE">
        <w:rPr>
          <w:rFonts w:ascii="Arial" w:eastAsia="Times New Roman" w:hAnsi="Arial" w:cs="Arial"/>
          <w:color w:val="222222"/>
          <w:sz w:val="24"/>
          <w:szCs w:val="24"/>
        </w:rPr>
        <w:t>16</w:t>
      </w:r>
    </w:p>
    <w:p w:rsidR="00D66AC6" w:rsidRPr="00891B8C" w:rsidRDefault="00D66AC6" w:rsidP="00FA2213">
      <w:pPr>
        <w:shd w:val="clear" w:color="auto" w:fill="FFFFFF"/>
        <w:spacing w:after="0" w:line="240" w:lineRule="auto"/>
        <w:rPr>
          <w:rFonts w:ascii="Arial" w:eastAsia="Times New Roman" w:hAnsi="Arial" w:cs="Arial"/>
          <w:color w:val="222222"/>
          <w:sz w:val="24"/>
          <w:szCs w:val="24"/>
        </w:rPr>
      </w:pPr>
    </w:p>
    <w:p w:rsidR="009863DE" w:rsidRDefault="009863DE" w:rsidP="00FA2213">
      <w:pPr>
        <w:shd w:val="clear" w:color="auto" w:fill="FFFFFF"/>
        <w:spacing w:after="0" w:line="240" w:lineRule="auto"/>
        <w:rPr>
          <w:rFonts w:ascii="Arial" w:eastAsia="Times New Roman" w:hAnsi="Arial" w:cs="Arial"/>
          <w:color w:val="222222"/>
          <w:sz w:val="24"/>
          <w:szCs w:val="24"/>
        </w:rPr>
      </w:pPr>
    </w:p>
    <w:p w:rsidR="009863DE" w:rsidRDefault="00673036" w:rsidP="00FA2213">
      <w:pPr>
        <w:shd w:val="clear" w:color="auto" w:fill="FFFFFF"/>
        <w:spacing w:after="0" w:line="240" w:lineRule="auto"/>
        <w:rPr>
          <w:rFonts w:ascii="Arial" w:eastAsia="Times New Roman" w:hAnsi="Arial" w:cs="Arial"/>
          <w:color w:val="222222"/>
          <w:sz w:val="24"/>
          <w:szCs w:val="24"/>
        </w:rPr>
      </w:pPr>
      <w:r w:rsidRPr="00891B8C">
        <w:rPr>
          <w:rFonts w:ascii="Arial" w:hAnsi="Arial" w:cs="Arial"/>
          <w:noProof/>
          <w:sz w:val="24"/>
          <w:szCs w:val="24"/>
        </w:rPr>
        <w:drawing>
          <wp:anchor distT="0" distB="0" distL="114300" distR="114300" simplePos="0" relativeHeight="251671040" behindDoc="0" locked="0" layoutInCell="1" allowOverlap="1" wp14:anchorId="78DF9D5D" wp14:editId="35A4EF53">
            <wp:simplePos x="0" y="0"/>
            <wp:positionH relativeFrom="margin">
              <wp:posOffset>-717550</wp:posOffset>
            </wp:positionH>
            <wp:positionV relativeFrom="paragraph">
              <wp:posOffset>3890645</wp:posOffset>
            </wp:positionV>
            <wp:extent cx="7378700" cy="3537585"/>
            <wp:effectExtent l="0" t="0" r="0" b="5715"/>
            <wp:wrapThrough wrapText="bothSides">
              <wp:wrapPolygon edited="0">
                <wp:start x="0" y="0"/>
                <wp:lineTo x="0" y="21519"/>
                <wp:lineTo x="21526" y="21519"/>
                <wp:lineTo x="21526"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378700" cy="3537585"/>
                    </a:xfrm>
                    <a:prstGeom prst="rect">
                      <a:avLst/>
                    </a:prstGeom>
                  </pic:spPr>
                </pic:pic>
              </a:graphicData>
            </a:graphic>
            <wp14:sizeRelH relativeFrom="page">
              <wp14:pctWidth>0</wp14:pctWidth>
            </wp14:sizeRelH>
            <wp14:sizeRelV relativeFrom="page">
              <wp14:pctHeight>0</wp14:pctHeight>
            </wp14:sizeRelV>
          </wp:anchor>
        </w:drawing>
      </w:r>
    </w:p>
    <w:p w:rsidR="00D66AC6" w:rsidRPr="00891B8C" w:rsidRDefault="00D66AC6" w:rsidP="009863DE">
      <w:pPr>
        <w:shd w:val="clear" w:color="auto" w:fill="FFFFFF"/>
        <w:spacing w:after="0" w:line="240" w:lineRule="auto"/>
        <w:jc w:val="center"/>
        <w:rPr>
          <w:rFonts w:ascii="Arial" w:eastAsia="Times New Roman" w:hAnsi="Arial" w:cs="Arial"/>
          <w:color w:val="222222"/>
          <w:sz w:val="24"/>
          <w:szCs w:val="24"/>
        </w:rPr>
      </w:pPr>
      <w:r w:rsidRPr="00891B8C">
        <w:rPr>
          <w:rFonts w:ascii="Arial" w:hAnsi="Arial" w:cs="Arial"/>
          <w:noProof/>
          <w:sz w:val="24"/>
          <w:szCs w:val="24"/>
        </w:rPr>
        <w:drawing>
          <wp:anchor distT="0" distB="0" distL="114300" distR="114300" simplePos="0" relativeHeight="251670016" behindDoc="0" locked="0" layoutInCell="1" allowOverlap="1" wp14:anchorId="4FEFD645" wp14:editId="3EFBEAA3">
            <wp:simplePos x="0" y="0"/>
            <wp:positionH relativeFrom="column">
              <wp:posOffset>-495935</wp:posOffset>
            </wp:positionH>
            <wp:positionV relativeFrom="paragraph">
              <wp:posOffset>0</wp:posOffset>
            </wp:positionV>
            <wp:extent cx="6964045" cy="3743325"/>
            <wp:effectExtent l="0" t="0" r="8255" b="9525"/>
            <wp:wrapThrough wrapText="bothSides">
              <wp:wrapPolygon edited="0">
                <wp:start x="0" y="0"/>
                <wp:lineTo x="0" y="21545"/>
                <wp:lineTo x="21567" y="21545"/>
                <wp:lineTo x="2156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64045" cy="3743325"/>
                    </a:xfrm>
                    <a:prstGeom prst="rect">
                      <a:avLst/>
                    </a:prstGeom>
                  </pic:spPr>
                </pic:pic>
              </a:graphicData>
            </a:graphic>
            <wp14:sizeRelH relativeFrom="page">
              <wp14:pctWidth>0</wp14:pctWidth>
            </wp14:sizeRelH>
            <wp14:sizeRelV relativeFrom="page">
              <wp14:pctHeight>0</wp14:pctHeight>
            </wp14:sizeRelV>
          </wp:anchor>
        </w:drawing>
      </w:r>
      <w:r w:rsidR="009863DE">
        <w:rPr>
          <w:rFonts w:ascii="Arial" w:eastAsia="Times New Roman" w:hAnsi="Arial" w:cs="Arial"/>
          <w:color w:val="222222"/>
          <w:sz w:val="24"/>
          <w:szCs w:val="24"/>
        </w:rPr>
        <w:t>17</w:t>
      </w:r>
    </w:p>
    <w:p w:rsidR="00D66AC6" w:rsidRPr="00891B8C" w:rsidRDefault="00B35EFB" w:rsidP="00FA2213">
      <w:pPr>
        <w:shd w:val="clear" w:color="auto" w:fill="FFFFFF"/>
        <w:spacing w:after="0" w:line="240" w:lineRule="auto"/>
        <w:rPr>
          <w:rFonts w:ascii="Arial" w:eastAsia="Times New Roman" w:hAnsi="Arial" w:cs="Arial"/>
          <w:color w:val="222222"/>
          <w:sz w:val="24"/>
          <w:szCs w:val="24"/>
        </w:rPr>
      </w:pPr>
      <w:r w:rsidRPr="00891B8C">
        <w:rPr>
          <w:rFonts w:ascii="Arial" w:hAnsi="Arial" w:cs="Arial"/>
          <w:noProof/>
          <w:sz w:val="24"/>
          <w:szCs w:val="24"/>
        </w:rPr>
        <w:drawing>
          <wp:anchor distT="0" distB="0" distL="114300" distR="114300" simplePos="0" relativeHeight="251672064" behindDoc="0" locked="0" layoutInCell="1" allowOverlap="1" wp14:anchorId="363C8F8A" wp14:editId="4C5B7341">
            <wp:simplePos x="0" y="0"/>
            <wp:positionH relativeFrom="column">
              <wp:posOffset>-733425</wp:posOffset>
            </wp:positionH>
            <wp:positionV relativeFrom="paragraph">
              <wp:posOffset>0</wp:posOffset>
            </wp:positionV>
            <wp:extent cx="7334250" cy="2324735"/>
            <wp:effectExtent l="0" t="0" r="0" b="0"/>
            <wp:wrapThrough wrapText="bothSides">
              <wp:wrapPolygon edited="0">
                <wp:start x="0" y="0"/>
                <wp:lineTo x="0" y="21417"/>
                <wp:lineTo x="21544" y="21417"/>
                <wp:lineTo x="2154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4250" cy="2324735"/>
                    </a:xfrm>
                    <a:prstGeom prst="rect">
                      <a:avLst/>
                    </a:prstGeom>
                  </pic:spPr>
                </pic:pic>
              </a:graphicData>
            </a:graphic>
            <wp14:sizeRelH relativeFrom="page">
              <wp14:pctWidth>0</wp14:pctWidth>
            </wp14:sizeRelH>
            <wp14:sizeRelV relativeFrom="page">
              <wp14:pctHeight>0</wp14:pctHeight>
            </wp14:sizeRelV>
          </wp:anchor>
        </w:drawing>
      </w:r>
    </w:p>
    <w:p w:rsidR="00D66AC6" w:rsidRPr="00891B8C" w:rsidRDefault="00D66AC6" w:rsidP="00FA2213">
      <w:pPr>
        <w:shd w:val="clear" w:color="auto" w:fill="FFFFFF"/>
        <w:spacing w:after="0" w:line="240" w:lineRule="auto"/>
        <w:rPr>
          <w:rFonts w:ascii="Arial" w:eastAsia="Times New Roman" w:hAnsi="Arial" w:cs="Arial"/>
          <w:color w:val="222222"/>
          <w:sz w:val="24"/>
          <w:szCs w:val="24"/>
        </w:rPr>
      </w:pPr>
    </w:p>
    <w:p w:rsidR="00D66AC6" w:rsidRPr="00891B8C" w:rsidRDefault="00B35EFB"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Use Case Diagram</w:t>
      </w:r>
    </w:p>
    <w:p w:rsidR="00DA7702" w:rsidRDefault="00DA7702" w:rsidP="00FA2213">
      <w:pPr>
        <w:shd w:val="clear" w:color="auto" w:fill="FFFFFF"/>
        <w:spacing w:after="0" w:line="240" w:lineRule="auto"/>
        <w:rPr>
          <w:rFonts w:ascii="Arial" w:eastAsia="Times New Roman" w:hAnsi="Arial" w:cs="Arial"/>
          <w:color w:val="222222"/>
          <w:sz w:val="24"/>
          <w:szCs w:val="24"/>
        </w:rPr>
      </w:pPr>
    </w:p>
    <w:p w:rsidR="002C23BB" w:rsidRPr="00891B8C" w:rsidRDefault="002C23BB" w:rsidP="00FA2213">
      <w:pPr>
        <w:shd w:val="clear" w:color="auto" w:fill="FFFFFF"/>
        <w:spacing w:after="0" w:line="240" w:lineRule="auto"/>
        <w:rPr>
          <w:rFonts w:ascii="Arial" w:eastAsia="Times New Roman" w:hAnsi="Arial" w:cs="Arial"/>
          <w:color w:val="222222"/>
          <w:sz w:val="24"/>
          <w:szCs w:val="24"/>
        </w:rPr>
      </w:pPr>
      <w:r>
        <w:rPr>
          <w:noProof/>
        </w:rPr>
        <w:drawing>
          <wp:inline distT="0" distB="0" distL="0" distR="0">
            <wp:extent cx="5753100" cy="3689350"/>
            <wp:effectExtent l="0" t="0" r="0" b="6350"/>
            <wp:docPr id="41" name="Picture 41" descr="use%20case_zpsqgo9rv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20case_zpsqgo9rvo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689350"/>
                    </a:xfrm>
                    <a:prstGeom prst="rect">
                      <a:avLst/>
                    </a:prstGeom>
                    <a:noFill/>
                    <a:ln>
                      <a:noFill/>
                    </a:ln>
                  </pic:spPr>
                </pic:pic>
              </a:graphicData>
            </a:graphic>
          </wp:inline>
        </w:drawing>
      </w:r>
    </w:p>
    <w:p w:rsidR="00DA7702" w:rsidRPr="00891B8C" w:rsidRDefault="00DA7702" w:rsidP="00FA2213">
      <w:pPr>
        <w:shd w:val="clear" w:color="auto" w:fill="FFFFFF"/>
        <w:spacing w:after="0" w:line="240" w:lineRule="auto"/>
        <w:rPr>
          <w:rFonts w:ascii="Arial" w:eastAsia="Times New Roman" w:hAnsi="Arial" w:cs="Arial"/>
          <w:color w:val="222222"/>
          <w:sz w:val="24"/>
          <w:szCs w:val="24"/>
        </w:rPr>
      </w:pPr>
    </w:p>
    <w:p w:rsidR="00DA7702" w:rsidRPr="00891B8C" w:rsidRDefault="00DA7702" w:rsidP="00FA2213">
      <w:pPr>
        <w:shd w:val="clear" w:color="auto" w:fill="FFFFFF"/>
        <w:spacing w:after="0" w:line="240" w:lineRule="auto"/>
        <w:rPr>
          <w:rFonts w:ascii="Arial" w:eastAsia="Times New Roman" w:hAnsi="Arial" w:cs="Arial"/>
          <w:color w:val="222222"/>
          <w:sz w:val="24"/>
          <w:szCs w:val="24"/>
        </w:rPr>
      </w:pPr>
    </w:p>
    <w:p w:rsidR="00DA7702" w:rsidRPr="00891B8C" w:rsidRDefault="00DA7702" w:rsidP="00FA2213">
      <w:pPr>
        <w:shd w:val="clear" w:color="auto" w:fill="FFFFFF"/>
        <w:spacing w:after="0" w:line="240" w:lineRule="auto"/>
        <w:rPr>
          <w:rFonts w:ascii="Arial" w:eastAsia="Times New Roman" w:hAnsi="Arial" w:cs="Arial"/>
          <w:color w:val="222222"/>
          <w:sz w:val="24"/>
          <w:szCs w:val="24"/>
        </w:rPr>
      </w:pPr>
    </w:p>
    <w:p w:rsidR="00DA7702" w:rsidRPr="00891B8C" w:rsidRDefault="00DA7702" w:rsidP="00FA2213">
      <w:pPr>
        <w:shd w:val="clear" w:color="auto" w:fill="FFFFFF"/>
        <w:spacing w:after="0" w:line="240" w:lineRule="auto"/>
        <w:rPr>
          <w:rFonts w:ascii="Arial" w:eastAsia="Times New Roman" w:hAnsi="Arial" w:cs="Arial"/>
          <w:color w:val="222222"/>
          <w:sz w:val="24"/>
          <w:szCs w:val="24"/>
        </w:rPr>
      </w:pPr>
    </w:p>
    <w:p w:rsidR="00DA7702" w:rsidRPr="00891B8C" w:rsidRDefault="00DA7702" w:rsidP="00FA2213">
      <w:pPr>
        <w:shd w:val="clear" w:color="auto" w:fill="FFFFFF"/>
        <w:spacing w:after="0" w:line="240" w:lineRule="auto"/>
        <w:rPr>
          <w:rFonts w:ascii="Arial" w:eastAsia="Times New Roman" w:hAnsi="Arial" w:cs="Arial"/>
          <w:color w:val="222222"/>
          <w:sz w:val="24"/>
          <w:szCs w:val="24"/>
        </w:rPr>
      </w:pPr>
    </w:p>
    <w:p w:rsidR="00840CA1" w:rsidRPr="00891B8C" w:rsidRDefault="00840CA1" w:rsidP="00FA2213">
      <w:pPr>
        <w:shd w:val="clear" w:color="auto" w:fill="FFFFFF"/>
        <w:spacing w:after="0" w:line="240" w:lineRule="auto"/>
        <w:rPr>
          <w:rFonts w:ascii="Arial" w:eastAsia="Times New Roman" w:hAnsi="Arial" w:cs="Arial"/>
          <w:color w:val="222222"/>
          <w:sz w:val="24"/>
          <w:szCs w:val="24"/>
        </w:rPr>
      </w:pPr>
    </w:p>
    <w:p w:rsidR="00840CA1" w:rsidRPr="00891B8C" w:rsidRDefault="002C23BB" w:rsidP="002C23BB">
      <w:pPr>
        <w:shd w:val="clear" w:color="auto" w:fill="FFFFFF"/>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18</w:t>
      </w: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p>
    <w:p w:rsidR="00FA2213" w:rsidRPr="00891B8C" w:rsidRDefault="00FA2213"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bookmarkStart w:id="53" w:name="m_-2141605104293795924__Toc411938980"/>
      <w:r w:rsidRPr="00891B8C">
        <w:rPr>
          <w:rFonts w:ascii="Arial" w:eastAsia="Times New Roman" w:hAnsi="Arial" w:cs="Arial"/>
          <w:b/>
          <w:bCs/>
          <w:color w:val="222222"/>
          <w:sz w:val="24"/>
          <w:szCs w:val="24"/>
        </w:rPr>
        <w:t>C.</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Entity – Relationship Diagram</w:t>
      </w:r>
      <w:bookmarkEnd w:id="53"/>
    </w:p>
    <w:p w:rsidR="00DA7702" w:rsidRPr="00891B8C" w:rsidRDefault="00FA2213" w:rsidP="000A3067">
      <w:pPr>
        <w:shd w:val="clear" w:color="auto" w:fill="FFFFFF"/>
        <w:tabs>
          <w:tab w:val="left" w:pos="2460"/>
        </w:tabs>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r w:rsidR="00FE2170" w:rsidRPr="00891B8C">
        <w:rPr>
          <w:rFonts w:ascii="Arial" w:eastAsia="Times New Roman" w:hAnsi="Arial" w:cs="Arial"/>
          <w:color w:val="222222"/>
          <w:sz w:val="24"/>
          <w:szCs w:val="24"/>
        </w:rPr>
        <w:tab/>
      </w:r>
      <w:r w:rsidR="00FE2170" w:rsidRPr="00891B8C">
        <w:rPr>
          <w:rFonts w:ascii="Arial" w:eastAsia="Times New Roman" w:hAnsi="Arial" w:cs="Arial"/>
          <w:noProof/>
          <w:color w:val="222222"/>
          <w:sz w:val="24"/>
          <w:szCs w:val="24"/>
        </w:rPr>
        <w:drawing>
          <wp:inline distT="0" distB="0" distL="0" distR="0" wp14:anchorId="28FB1E29" wp14:editId="44C0C62A">
            <wp:extent cx="5934075" cy="4295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bookmarkStart w:id="54" w:name="m_-2141605104293795924__Toc411938981"/>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5F08C0" w:rsidRPr="00891B8C" w:rsidRDefault="005F08C0" w:rsidP="000A3067">
      <w:pPr>
        <w:shd w:val="clear" w:color="auto" w:fill="FFFFFF"/>
        <w:tabs>
          <w:tab w:val="left" w:pos="2460"/>
        </w:tabs>
        <w:spacing w:after="0" w:line="240" w:lineRule="auto"/>
        <w:rPr>
          <w:rFonts w:ascii="Arial" w:eastAsia="Times New Roman" w:hAnsi="Arial" w:cs="Arial"/>
          <w:color w:val="222222"/>
          <w:sz w:val="24"/>
          <w:szCs w:val="24"/>
        </w:rPr>
      </w:pPr>
    </w:p>
    <w:p w:rsidR="000A3067" w:rsidRPr="00891B8C" w:rsidRDefault="002C23BB" w:rsidP="007D1178">
      <w:pPr>
        <w:shd w:val="clear" w:color="auto" w:fill="FFFFFF"/>
        <w:tabs>
          <w:tab w:val="left" w:pos="2460"/>
        </w:tabs>
        <w:spacing w:after="0" w:line="240" w:lineRule="auto"/>
        <w:jc w:val="center"/>
        <w:rPr>
          <w:rFonts w:ascii="Arial" w:eastAsia="Times New Roman" w:hAnsi="Arial" w:cs="Arial"/>
          <w:color w:val="222222"/>
          <w:sz w:val="24"/>
          <w:szCs w:val="24"/>
        </w:rPr>
      </w:pPr>
      <w:r>
        <w:rPr>
          <w:rFonts w:ascii="Arial" w:eastAsia="Times New Roman" w:hAnsi="Arial" w:cs="Arial"/>
          <w:color w:val="222222"/>
          <w:sz w:val="24"/>
          <w:szCs w:val="24"/>
        </w:rPr>
        <w:t>19</w:t>
      </w:r>
    </w:p>
    <w:p w:rsidR="00D21E6D" w:rsidRPr="00891B8C" w:rsidRDefault="007D1178" w:rsidP="007D1178">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63872" behindDoc="0" locked="0" layoutInCell="1" allowOverlap="1" wp14:anchorId="5F6C4958" wp14:editId="5846A01D">
            <wp:simplePos x="0" y="0"/>
            <wp:positionH relativeFrom="column">
              <wp:posOffset>184150</wp:posOffset>
            </wp:positionH>
            <wp:positionV relativeFrom="paragraph">
              <wp:posOffset>222250</wp:posOffset>
            </wp:positionV>
            <wp:extent cx="5783580" cy="3244503"/>
            <wp:effectExtent l="0" t="0" r="762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84603" cy="3245077"/>
                    </a:xfrm>
                    <a:prstGeom prst="rect">
                      <a:avLst/>
                    </a:prstGeom>
                  </pic:spPr>
                </pic:pic>
              </a:graphicData>
            </a:graphic>
            <wp14:sizeRelH relativeFrom="margin">
              <wp14:pctWidth>0</wp14:pctWidth>
            </wp14:sizeRelH>
            <wp14:sizeRelV relativeFrom="margin">
              <wp14:pctHeight>0</wp14:pctHeight>
            </wp14:sizeRelV>
          </wp:anchor>
        </w:drawing>
      </w:r>
      <w:r w:rsidR="00FA2213" w:rsidRPr="00891B8C">
        <w:rPr>
          <w:rFonts w:ascii="Arial" w:eastAsia="Times New Roman" w:hAnsi="Arial" w:cs="Arial"/>
          <w:b/>
          <w:bCs/>
          <w:color w:val="222222"/>
          <w:sz w:val="24"/>
          <w:szCs w:val="24"/>
        </w:rPr>
        <w:t>D.</w:t>
      </w:r>
      <w:r w:rsidR="00FA2213" w:rsidRPr="00891B8C">
        <w:rPr>
          <w:rFonts w:ascii="Arial" w:eastAsia="Times New Roman" w:hAnsi="Arial" w:cs="Arial"/>
          <w:color w:val="222222"/>
          <w:sz w:val="24"/>
          <w:szCs w:val="24"/>
        </w:rPr>
        <w:t>       </w:t>
      </w:r>
      <w:r w:rsidR="00FA2213" w:rsidRPr="00891B8C">
        <w:rPr>
          <w:rFonts w:ascii="Arial" w:eastAsia="Times New Roman" w:hAnsi="Arial" w:cs="Arial"/>
          <w:b/>
          <w:bCs/>
          <w:color w:val="222222"/>
          <w:sz w:val="24"/>
          <w:szCs w:val="24"/>
        </w:rPr>
        <w:t>Data Dictionary</w:t>
      </w:r>
      <w:bookmarkEnd w:id="54"/>
    </w:p>
    <w:p w:rsidR="008831A0" w:rsidRPr="00891B8C" w:rsidRDefault="008831A0"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8831A0" w:rsidRPr="00891B8C" w:rsidRDefault="008831A0"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AE2A22" w:rsidRPr="00891B8C" w:rsidRDefault="00AE2A22" w:rsidP="00FA2213">
      <w:pPr>
        <w:shd w:val="clear" w:color="auto" w:fill="FFFFFF"/>
        <w:spacing w:after="0" w:line="240" w:lineRule="auto"/>
        <w:rPr>
          <w:rFonts w:ascii="Arial" w:eastAsia="Times New Roman" w:hAnsi="Arial" w:cs="Arial"/>
          <w:color w:val="222222"/>
          <w:sz w:val="24"/>
          <w:szCs w:val="24"/>
        </w:rPr>
      </w:pPr>
    </w:p>
    <w:p w:rsidR="00FE2170" w:rsidRPr="00891B8C" w:rsidRDefault="00FE2170"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bookmarkStart w:id="55" w:name="m_-2141605104293795924__Toc411938982"/>
    </w:p>
    <w:p w:rsidR="00FE2170" w:rsidRPr="00891B8C" w:rsidRDefault="00FE2170"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FE2170" w:rsidRPr="00891B8C"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64896" behindDoc="0" locked="0" layoutInCell="1" allowOverlap="1" wp14:anchorId="43053D5F" wp14:editId="3B103084">
            <wp:simplePos x="0" y="0"/>
            <wp:positionH relativeFrom="margin">
              <wp:align>right</wp:align>
            </wp:positionH>
            <wp:positionV relativeFrom="paragraph">
              <wp:posOffset>1667510</wp:posOffset>
            </wp:positionV>
            <wp:extent cx="5784850" cy="2917190"/>
            <wp:effectExtent l="0" t="0" r="6350" b="0"/>
            <wp:wrapThrough wrapText="bothSides">
              <wp:wrapPolygon edited="0">
                <wp:start x="0" y="0"/>
                <wp:lineTo x="0" y="21440"/>
                <wp:lineTo x="21553" y="21440"/>
                <wp:lineTo x="2155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84850" cy="2917190"/>
                    </a:xfrm>
                    <a:prstGeom prst="rect">
                      <a:avLst/>
                    </a:prstGeom>
                  </pic:spPr>
                </pic:pic>
              </a:graphicData>
            </a:graphic>
            <wp14:sizeRelH relativeFrom="page">
              <wp14:pctWidth>0</wp14:pctWidth>
            </wp14:sizeRelH>
            <wp14:sizeRelV relativeFrom="page">
              <wp14:pctHeight>0</wp14:pctHeight>
            </wp14:sizeRelV>
          </wp:anchor>
        </w:drawing>
      </w:r>
      <w:r w:rsidRPr="00891B8C">
        <w:rPr>
          <w:rFonts w:ascii="Arial" w:hAnsi="Arial" w:cs="Arial"/>
          <w:noProof/>
          <w:sz w:val="24"/>
          <w:szCs w:val="24"/>
        </w:rPr>
        <w:drawing>
          <wp:anchor distT="0" distB="0" distL="114300" distR="114300" simplePos="0" relativeHeight="251674112" behindDoc="0" locked="0" layoutInCell="1" allowOverlap="1" wp14:anchorId="66AE915B" wp14:editId="520B4193">
            <wp:simplePos x="0" y="0"/>
            <wp:positionH relativeFrom="margin">
              <wp:posOffset>177800</wp:posOffset>
            </wp:positionH>
            <wp:positionV relativeFrom="paragraph">
              <wp:posOffset>267970</wp:posOffset>
            </wp:positionV>
            <wp:extent cx="5772150" cy="1399540"/>
            <wp:effectExtent l="0" t="0" r="0" b="0"/>
            <wp:wrapThrough wrapText="bothSides">
              <wp:wrapPolygon edited="0">
                <wp:start x="0" y="0"/>
                <wp:lineTo x="0" y="21169"/>
                <wp:lineTo x="21529" y="21169"/>
                <wp:lineTo x="2152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72150" cy="1399540"/>
                    </a:xfrm>
                    <a:prstGeom prst="rect">
                      <a:avLst/>
                    </a:prstGeom>
                  </pic:spPr>
                </pic:pic>
              </a:graphicData>
            </a:graphic>
            <wp14:sizeRelH relativeFrom="page">
              <wp14:pctWidth>0</wp14:pctWidth>
            </wp14:sizeRelH>
            <wp14:sizeRelV relativeFrom="page">
              <wp14:pctHeight>0</wp14:pctHeight>
            </wp14:sizeRelV>
          </wp:anchor>
        </w:drawing>
      </w:r>
    </w:p>
    <w:p w:rsidR="00DA7702" w:rsidRPr="007D1178" w:rsidRDefault="007D1178" w:rsidP="007D1178">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7D1178">
        <w:rPr>
          <w:rFonts w:ascii="Arial" w:eastAsia="Times New Roman" w:hAnsi="Arial" w:cs="Arial"/>
          <w:bCs/>
          <w:color w:val="222222"/>
          <w:sz w:val="24"/>
          <w:szCs w:val="24"/>
        </w:rPr>
        <w:t>20</w:t>
      </w:r>
    </w:p>
    <w:p w:rsidR="00FA2213" w:rsidRPr="00891B8C" w:rsidRDefault="00FA2213"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E.</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Screenshots</w:t>
      </w:r>
      <w:bookmarkEnd w:id="55"/>
    </w:p>
    <w:p w:rsidR="0025737A" w:rsidRPr="00891B8C" w:rsidRDefault="004C4B76"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76160" behindDoc="0" locked="0" layoutInCell="1" allowOverlap="1" wp14:anchorId="2F6FC1E5" wp14:editId="6D6E4D93">
            <wp:simplePos x="0" y="0"/>
            <wp:positionH relativeFrom="column">
              <wp:posOffset>3314700</wp:posOffset>
            </wp:positionH>
            <wp:positionV relativeFrom="paragraph">
              <wp:posOffset>85725</wp:posOffset>
            </wp:positionV>
            <wp:extent cx="2943225" cy="4581525"/>
            <wp:effectExtent l="0" t="0" r="9525" b="9525"/>
            <wp:wrapThrough wrapText="bothSides">
              <wp:wrapPolygon edited="0">
                <wp:start x="0" y="0"/>
                <wp:lineTo x="0" y="21555"/>
                <wp:lineTo x="21530" y="21555"/>
                <wp:lineTo x="2153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43225" cy="4581525"/>
                    </a:xfrm>
                    <a:prstGeom prst="rect">
                      <a:avLst/>
                    </a:prstGeom>
                  </pic:spPr>
                </pic:pic>
              </a:graphicData>
            </a:graphic>
            <wp14:sizeRelH relativeFrom="page">
              <wp14:pctWidth>0</wp14:pctWidth>
            </wp14:sizeRelH>
            <wp14:sizeRelV relativeFrom="page">
              <wp14:pctHeight>0</wp14:pctHeight>
            </wp14:sizeRelV>
          </wp:anchor>
        </w:drawing>
      </w:r>
      <w:r w:rsidRPr="00891B8C">
        <w:rPr>
          <w:rFonts w:ascii="Arial" w:hAnsi="Arial" w:cs="Arial"/>
          <w:noProof/>
          <w:sz w:val="24"/>
          <w:szCs w:val="24"/>
        </w:rPr>
        <w:drawing>
          <wp:anchor distT="0" distB="0" distL="114300" distR="114300" simplePos="0" relativeHeight="251675136" behindDoc="0" locked="0" layoutInCell="1" allowOverlap="1" wp14:anchorId="113C7D48" wp14:editId="589EF5EB">
            <wp:simplePos x="0" y="0"/>
            <wp:positionH relativeFrom="column">
              <wp:posOffset>-133350</wp:posOffset>
            </wp:positionH>
            <wp:positionV relativeFrom="paragraph">
              <wp:posOffset>132715</wp:posOffset>
            </wp:positionV>
            <wp:extent cx="2714625" cy="4600575"/>
            <wp:effectExtent l="0" t="0" r="9525" b="9525"/>
            <wp:wrapThrough wrapText="bothSides">
              <wp:wrapPolygon edited="0">
                <wp:start x="0" y="0"/>
                <wp:lineTo x="0" y="21555"/>
                <wp:lineTo x="21524" y="21555"/>
                <wp:lineTo x="2152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14625" cy="4600575"/>
                    </a:xfrm>
                    <a:prstGeom prst="rect">
                      <a:avLst/>
                    </a:prstGeom>
                  </pic:spPr>
                </pic:pic>
              </a:graphicData>
            </a:graphic>
            <wp14:sizeRelH relativeFrom="margin">
              <wp14:pctWidth>0</wp14:pctWidth>
            </wp14:sizeRelH>
            <wp14:sizeRelV relativeFrom="margin">
              <wp14:pctHeight>0</wp14:pctHeight>
            </wp14:sizeRelV>
          </wp:anchor>
        </w:drawing>
      </w: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4C4B76"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85376" behindDoc="0" locked="0" layoutInCell="1" allowOverlap="1" wp14:anchorId="16F41B5E" wp14:editId="2DCAA417">
            <wp:simplePos x="0" y="0"/>
            <wp:positionH relativeFrom="column">
              <wp:posOffset>3667125</wp:posOffset>
            </wp:positionH>
            <wp:positionV relativeFrom="paragraph">
              <wp:posOffset>0</wp:posOffset>
            </wp:positionV>
            <wp:extent cx="2590800" cy="4509135"/>
            <wp:effectExtent l="0" t="0" r="0" b="5715"/>
            <wp:wrapThrough wrapText="bothSides">
              <wp:wrapPolygon edited="0">
                <wp:start x="0" y="0"/>
                <wp:lineTo x="0" y="21536"/>
                <wp:lineTo x="21441" y="21536"/>
                <wp:lineTo x="2144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90800" cy="4509135"/>
                    </a:xfrm>
                    <a:prstGeom prst="rect">
                      <a:avLst/>
                    </a:prstGeom>
                  </pic:spPr>
                </pic:pic>
              </a:graphicData>
            </a:graphic>
            <wp14:sizeRelH relativeFrom="margin">
              <wp14:pctWidth>0</wp14:pctWidth>
            </wp14:sizeRelH>
            <wp14:sizeRelV relativeFrom="margin">
              <wp14:pctHeight>0</wp14:pctHeight>
            </wp14:sizeRelV>
          </wp:anchor>
        </w:drawing>
      </w:r>
      <w:r w:rsidRPr="00891B8C">
        <w:rPr>
          <w:rFonts w:ascii="Arial" w:hAnsi="Arial" w:cs="Arial"/>
          <w:noProof/>
          <w:sz w:val="24"/>
          <w:szCs w:val="24"/>
        </w:rPr>
        <w:drawing>
          <wp:anchor distT="0" distB="0" distL="114300" distR="114300" simplePos="0" relativeHeight="251682304" behindDoc="0" locked="0" layoutInCell="1" allowOverlap="1" wp14:anchorId="2C06CE12" wp14:editId="1C1C4B3A">
            <wp:simplePos x="0" y="0"/>
            <wp:positionH relativeFrom="column">
              <wp:posOffset>104775</wp:posOffset>
            </wp:positionH>
            <wp:positionV relativeFrom="paragraph">
              <wp:posOffset>0</wp:posOffset>
            </wp:positionV>
            <wp:extent cx="2573655" cy="4419600"/>
            <wp:effectExtent l="0" t="0" r="0" b="0"/>
            <wp:wrapThrough wrapText="bothSides">
              <wp:wrapPolygon edited="0">
                <wp:start x="0" y="0"/>
                <wp:lineTo x="0" y="21507"/>
                <wp:lineTo x="21424" y="21507"/>
                <wp:lineTo x="2142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73655" cy="4419600"/>
                    </a:xfrm>
                    <a:prstGeom prst="rect">
                      <a:avLst/>
                    </a:prstGeom>
                  </pic:spPr>
                </pic:pic>
              </a:graphicData>
            </a:graphic>
            <wp14:sizeRelH relativeFrom="margin">
              <wp14:pctWidth>0</wp14:pctWidth>
            </wp14:sizeRelH>
            <wp14:sizeRelV relativeFrom="margin">
              <wp14:pctHeight>0</wp14:pctHeight>
            </wp14:sizeRelV>
          </wp:anchor>
        </w:drawing>
      </w: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25737A" w:rsidP="006C4391">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25737A" w:rsidRPr="00891B8C" w:rsidRDefault="0025737A"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8C7A66" w:rsidRPr="00891B8C" w:rsidRDefault="008C7A6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bookmarkStart w:id="56" w:name="m_-2141605104293795924__Toc411938983"/>
    </w:p>
    <w:p w:rsidR="008C7A66" w:rsidRPr="00891B8C" w:rsidRDefault="008C7A6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8C7A66" w:rsidRPr="00891B8C" w:rsidRDefault="008C7A6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8C7A66" w:rsidRDefault="008C7A6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Pr="007D1178" w:rsidRDefault="007D1178" w:rsidP="007D1178">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7D1178">
        <w:rPr>
          <w:rFonts w:ascii="Arial" w:eastAsia="Times New Roman" w:hAnsi="Arial" w:cs="Arial"/>
          <w:bCs/>
          <w:color w:val="222222"/>
          <w:sz w:val="24"/>
          <w:szCs w:val="24"/>
        </w:rPr>
        <w:t>21</w:t>
      </w:r>
    </w:p>
    <w:p w:rsidR="008C7A6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81280" behindDoc="0" locked="0" layoutInCell="1" allowOverlap="1" wp14:anchorId="3BE2B08C" wp14:editId="029BB9EA">
            <wp:simplePos x="0" y="0"/>
            <wp:positionH relativeFrom="column">
              <wp:posOffset>381000</wp:posOffset>
            </wp:positionH>
            <wp:positionV relativeFrom="paragraph">
              <wp:posOffset>162560</wp:posOffset>
            </wp:positionV>
            <wp:extent cx="2139315" cy="3790950"/>
            <wp:effectExtent l="0" t="0" r="0" b="0"/>
            <wp:wrapThrough wrapText="bothSides">
              <wp:wrapPolygon edited="0">
                <wp:start x="0" y="0"/>
                <wp:lineTo x="0" y="21491"/>
                <wp:lineTo x="21350" y="21491"/>
                <wp:lineTo x="213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39315" cy="3790950"/>
                    </a:xfrm>
                    <a:prstGeom prst="rect">
                      <a:avLst/>
                    </a:prstGeom>
                  </pic:spPr>
                </pic:pic>
              </a:graphicData>
            </a:graphic>
            <wp14:sizeRelH relativeFrom="margin">
              <wp14:pctWidth>0</wp14:pctWidth>
            </wp14:sizeRelH>
            <wp14:sizeRelV relativeFrom="margin">
              <wp14:pctHeight>0</wp14:pctHeight>
            </wp14:sizeRelV>
          </wp:anchor>
        </w:drawing>
      </w: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83328" behindDoc="0" locked="0" layoutInCell="1" allowOverlap="1" wp14:anchorId="2B37EB53" wp14:editId="1B4B942B">
            <wp:simplePos x="0" y="0"/>
            <wp:positionH relativeFrom="column">
              <wp:posOffset>3725545</wp:posOffset>
            </wp:positionH>
            <wp:positionV relativeFrom="paragraph">
              <wp:posOffset>-142240</wp:posOffset>
            </wp:positionV>
            <wp:extent cx="2103120" cy="3676650"/>
            <wp:effectExtent l="0" t="0" r="0" b="0"/>
            <wp:wrapThrough wrapText="bothSides">
              <wp:wrapPolygon edited="0">
                <wp:start x="0" y="0"/>
                <wp:lineTo x="0" y="21488"/>
                <wp:lineTo x="21326" y="21488"/>
                <wp:lineTo x="21326"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03120" cy="3676650"/>
                    </a:xfrm>
                    <a:prstGeom prst="rect">
                      <a:avLst/>
                    </a:prstGeom>
                  </pic:spPr>
                </pic:pic>
              </a:graphicData>
            </a:graphic>
            <wp14:sizeRelH relativeFrom="margin">
              <wp14:pctWidth>0</wp14:pctWidth>
            </wp14:sizeRelH>
            <wp14:sizeRelV relativeFrom="margin">
              <wp14:pctHeight>0</wp14:pctHeight>
            </wp14:sizeRelV>
          </wp:anchor>
        </w:drawing>
      </w: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91520" behindDoc="0" locked="0" layoutInCell="1" allowOverlap="1" wp14:anchorId="3D7FE4E7" wp14:editId="6E7D3CFE">
            <wp:simplePos x="0" y="0"/>
            <wp:positionH relativeFrom="column">
              <wp:posOffset>0</wp:posOffset>
            </wp:positionH>
            <wp:positionV relativeFrom="paragraph">
              <wp:posOffset>427990</wp:posOffset>
            </wp:positionV>
            <wp:extent cx="5943600" cy="3365500"/>
            <wp:effectExtent l="0" t="0" r="0" b="6350"/>
            <wp:wrapThrough wrapText="bothSides">
              <wp:wrapPolygon edited="0">
                <wp:start x="0" y="0"/>
                <wp:lineTo x="0" y="21518"/>
                <wp:lineTo x="21531" y="21518"/>
                <wp:lineTo x="2153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anchor>
        </w:drawing>
      </w: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Pr="007D1178" w:rsidRDefault="007D1178" w:rsidP="007D1178">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7D1178">
        <w:rPr>
          <w:rFonts w:ascii="Arial" w:eastAsia="Times New Roman" w:hAnsi="Arial" w:cs="Arial"/>
          <w:bCs/>
          <w:color w:val="222222"/>
          <w:sz w:val="24"/>
          <w:szCs w:val="24"/>
        </w:rPr>
        <w:t>22</w:t>
      </w: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87424" behindDoc="0" locked="0" layoutInCell="1" allowOverlap="1" wp14:anchorId="5F58ED33" wp14:editId="7190A740">
            <wp:simplePos x="0" y="0"/>
            <wp:positionH relativeFrom="column">
              <wp:posOffset>3266440</wp:posOffset>
            </wp:positionH>
            <wp:positionV relativeFrom="paragraph">
              <wp:posOffset>-1816100</wp:posOffset>
            </wp:positionV>
            <wp:extent cx="2531506" cy="4267200"/>
            <wp:effectExtent l="0" t="0" r="2540" b="0"/>
            <wp:wrapThrough wrapText="bothSides">
              <wp:wrapPolygon edited="0">
                <wp:start x="0" y="0"/>
                <wp:lineTo x="0" y="21504"/>
                <wp:lineTo x="21459" y="21504"/>
                <wp:lineTo x="21459"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31506" cy="4267200"/>
                    </a:xfrm>
                    <a:prstGeom prst="rect">
                      <a:avLst/>
                    </a:prstGeom>
                  </pic:spPr>
                </pic:pic>
              </a:graphicData>
            </a:graphic>
          </wp:anchor>
        </w:drawing>
      </w: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hAnsi="Arial" w:cs="Arial"/>
          <w:noProof/>
          <w:sz w:val="24"/>
          <w:szCs w:val="24"/>
        </w:rPr>
        <w:drawing>
          <wp:anchor distT="0" distB="0" distL="114300" distR="114300" simplePos="0" relativeHeight="251689472" behindDoc="0" locked="0" layoutInCell="1" allowOverlap="1" wp14:anchorId="48F12E8C" wp14:editId="67939BEE">
            <wp:simplePos x="0" y="0"/>
            <wp:positionH relativeFrom="column">
              <wp:posOffset>276225</wp:posOffset>
            </wp:positionH>
            <wp:positionV relativeFrom="paragraph">
              <wp:posOffset>-2762250</wp:posOffset>
            </wp:positionV>
            <wp:extent cx="2495550" cy="4342765"/>
            <wp:effectExtent l="0" t="0" r="0" b="635"/>
            <wp:wrapThrough wrapText="bothSides">
              <wp:wrapPolygon edited="0">
                <wp:start x="0" y="0"/>
                <wp:lineTo x="0" y="21508"/>
                <wp:lineTo x="21435" y="21508"/>
                <wp:lineTo x="21435"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95550" cy="4342765"/>
                    </a:xfrm>
                    <a:prstGeom prst="rect">
                      <a:avLst/>
                    </a:prstGeom>
                  </pic:spPr>
                </pic:pic>
              </a:graphicData>
            </a:graphic>
          </wp:anchor>
        </w:drawing>
      </w: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4C4B76" w:rsidRPr="00891B8C" w:rsidRDefault="004C4B7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8C7A66" w:rsidRDefault="008C7A66"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D41D12" w:rsidRDefault="00D41D12"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D41D12" w:rsidRPr="00891B8C" w:rsidRDefault="00D41D12"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Default="007D1178"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p>
    <w:p w:rsidR="007D1178" w:rsidRPr="007D1178" w:rsidRDefault="007D1178" w:rsidP="007D1178">
      <w:pPr>
        <w:shd w:val="clear" w:color="auto" w:fill="FFFFFF"/>
        <w:spacing w:before="100" w:beforeAutospacing="1" w:after="100" w:afterAutospacing="1" w:line="240" w:lineRule="auto"/>
        <w:jc w:val="center"/>
        <w:outlineLvl w:val="1"/>
        <w:rPr>
          <w:rFonts w:ascii="Arial" w:eastAsia="Times New Roman" w:hAnsi="Arial" w:cs="Arial"/>
          <w:bCs/>
          <w:color w:val="222222"/>
          <w:sz w:val="24"/>
          <w:szCs w:val="24"/>
        </w:rPr>
      </w:pPr>
      <w:r w:rsidRPr="007D1178">
        <w:rPr>
          <w:rFonts w:ascii="Arial" w:eastAsia="Times New Roman" w:hAnsi="Arial" w:cs="Arial"/>
          <w:bCs/>
          <w:color w:val="222222"/>
          <w:sz w:val="24"/>
          <w:szCs w:val="24"/>
        </w:rPr>
        <w:t>23</w:t>
      </w:r>
    </w:p>
    <w:p w:rsidR="00FA2213" w:rsidRPr="00891B8C" w:rsidRDefault="00FA2213" w:rsidP="00FA2213">
      <w:pPr>
        <w:shd w:val="clear" w:color="auto" w:fill="FFFFFF"/>
        <w:spacing w:before="100" w:beforeAutospacing="1" w:after="100" w:afterAutospacing="1" w:line="240" w:lineRule="auto"/>
        <w:ind w:left="1170"/>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F.</w:t>
      </w:r>
      <w:r w:rsidRPr="00891B8C">
        <w:rPr>
          <w:rFonts w:ascii="Arial" w:eastAsia="Times New Roman" w:hAnsi="Arial" w:cs="Arial"/>
          <w:color w:val="222222"/>
          <w:sz w:val="24"/>
          <w:szCs w:val="24"/>
        </w:rPr>
        <w:t>        </w:t>
      </w:r>
      <w:r w:rsidRPr="00891B8C">
        <w:rPr>
          <w:rFonts w:ascii="Arial" w:eastAsia="Times New Roman" w:hAnsi="Arial" w:cs="Arial"/>
          <w:b/>
          <w:bCs/>
          <w:color w:val="222222"/>
          <w:sz w:val="24"/>
          <w:szCs w:val="24"/>
        </w:rPr>
        <w:t>Lessons Learn</w:t>
      </w:r>
      <w:bookmarkEnd w:id="56"/>
      <w:r w:rsidR="00FA0E5B" w:rsidRPr="00891B8C">
        <w:rPr>
          <w:rFonts w:ascii="Arial" w:eastAsia="Times New Roman" w:hAnsi="Arial" w:cs="Arial"/>
          <w:b/>
          <w:bCs/>
          <w:color w:val="222222"/>
          <w:sz w:val="24"/>
          <w:szCs w:val="24"/>
        </w:rPr>
        <w:t>ed</w:t>
      </w:r>
    </w:p>
    <w:p w:rsidR="00D234C7" w:rsidRDefault="00D234C7" w:rsidP="00930A42">
      <w:pPr>
        <w:shd w:val="clear" w:color="auto" w:fill="FFFFFF"/>
        <w:spacing w:before="100" w:beforeAutospacing="1" w:after="100" w:afterAutospacing="1" w:line="240" w:lineRule="auto"/>
        <w:ind w:left="1170"/>
        <w:jc w:val="both"/>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Jimmy Tan:</w:t>
      </w:r>
    </w:p>
    <w:p w:rsidR="00D41D12" w:rsidRPr="00D41D12" w:rsidRDefault="00D41D12" w:rsidP="00930A42">
      <w:pPr>
        <w:shd w:val="clear" w:color="auto" w:fill="FFFFFF"/>
        <w:spacing w:before="100" w:beforeAutospacing="1" w:after="100" w:afterAutospacing="1" w:line="240" w:lineRule="auto"/>
        <w:ind w:left="1170"/>
        <w:jc w:val="both"/>
        <w:outlineLvl w:val="1"/>
        <w:rPr>
          <w:rFonts w:ascii="Arial" w:eastAsia="Times New Roman" w:hAnsi="Arial" w:cs="Arial"/>
          <w:bCs/>
          <w:color w:val="222222"/>
          <w:sz w:val="24"/>
          <w:szCs w:val="24"/>
        </w:rPr>
      </w:pPr>
      <w:r w:rsidRPr="00D41D12">
        <w:rPr>
          <w:rFonts w:ascii="Arial" w:eastAsia="Times New Roman" w:hAnsi="Arial" w:cs="Arial"/>
          <w:bCs/>
          <w:color w:val="222222"/>
          <w:sz w:val="24"/>
          <w:szCs w:val="24"/>
        </w:rPr>
        <w:t>I learned a lot about business process</w:t>
      </w:r>
      <w:r w:rsidR="00FB2334">
        <w:rPr>
          <w:rFonts w:ascii="Arial" w:eastAsia="Times New Roman" w:hAnsi="Arial" w:cs="Arial"/>
          <w:bCs/>
          <w:color w:val="222222"/>
          <w:sz w:val="24"/>
          <w:szCs w:val="24"/>
        </w:rPr>
        <w:t>es</w:t>
      </w:r>
      <w:r w:rsidRPr="00D41D12">
        <w:rPr>
          <w:rFonts w:ascii="Arial" w:eastAsia="Times New Roman" w:hAnsi="Arial" w:cs="Arial"/>
          <w:bCs/>
          <w:color w:val="222222"/>
          <w:sz w:val="24"/>
          <w:szCs w:val="24"/>
        </w:rPr>
        <w:t xml:space="preserve"> to create a project successfully. The flowcharts and project plan w</w:t>
      </w:r>
      <w:r w:rsidR="00FB2334">
        <w:rPr>
          <w:rFonts w:ascii="Arial" w:eastAsia="Times New Roman" w:hAnsi="Arial" w:cs="Arial"/>
          <w:bCs/>
          <w:color w:val="222222"/>
          <w:sz w:val="24"/>
          <w:szCs w:val="24"/>
        </w:rPr>
        <w:t>ere</w:t>
      </w:r>
      <w:r w:rsidRPr="00D41D12">
        <w:rPr>
          <w:rFonts w:ascii="Arial" w:eastAsia="Times New Roman" w:hAnsi="Arial" w:cs="Arial"/>
          <w:bCs/>
          <w:color w:val="222222"/>
          <w:sz w:val="24"/>
          <w:szCs w:val="24"/>
        </w:rPr>
        <w:t xml:space="preserve"> very useful to make the whole process clearly. I have learned many skills to create and code efficiently and to discover new things to improve our application innovatively.</w:t>
      </w:r>
    </w:p>
    <w:p w:rsidR="00D234C7" w:rsidRDefault="00D234C7" w:rsidP="00930A42">
      <w:pPr>
        <w:shd w:val="clear" w:color="auto" w:fill="FFFFFF"/>
        <w:spacing w:before="100" w:beforeAutospacing="1" w:after="100" w:afterAutospacing="1" w:line="240" w:lineRule="auto"/>
        <w:ind w:left="1170"/>
        <w:jc w:val="both"/>
        <w:outlineLvl w:val="1"/>
        <w:rPr>
          <w:rFonts w:ascii="Arial" w:eastAsia="Times New Roman" w:hAnsi="Arial" w:cs="Arial"/>
          <w:b/>
          <w:bCs/>
          <w:color w:val="222222"/>
          <w:sz w:val="24"/>
          <w:szCs w:val="24"/>
        </w:rPr>
      </w:pPr>
      <w:r w:rsidRPr="00891B8C">
        <w:rPr>
          <w:rFonts w:ascii="Arial" w:eastAsia="Times New Roman" w:hAnsi="Arial" w:cs="Arial"/>
          <w:b/>
          <w:bCs/>
          <w:color w:val="222222"/>
          <w:sz w:val="24"/>
          <w:szCs w:val="24"/>
        </w:rPr>
        <w:t>Rouzandra Zuñiga:</w:t>
      </w:r>
    </w:p>
    <w:p w:rsidR="00D41D12" w:rsidRPr="00D41D12" w:rsidRDefault="00D41D12" w:rsidP="00930A42">
      <w:pPr>
        <w:shd w:val="clear" w:color="auto" w:fill="FFFFFF"/>
        <w:spacing w:before="100" w:beforeAutospacing="1" w:after="100" w:afterAutospacing="1" w:line="240" w:lineRule="auto"/>
        <w:ind w:left="1170"/>
        <w:jc w:val="both"/>
        <w:outlineLvl w:val="1"/>
        <w:rPr>
          <w:rFonts w:ascii="Arial" w:eastAsia="Times New Roman" w:hAnsi="Arial" w:cs="Arial"/>
          <w:bCs/>
          <w:color w:val="222222"/>
          <w:sz w:val="24"/>
          <w:szCs w:val="24"/>
        </w:rPr>
      </w:pPr>
      <w:r w:rsidRPr="00D41D12">
        <w:rPr>
          <w:rFonts w:ascii="Arial" w:eastAsia="Times New Roman" w:hAnsi="Arial" w:cs="Arial"/>
          <w:bCs/>
          <w:color w:val="222222"/>
          <w:sz w:val="24"/>
          <w:szCs w:val="24"/>
        </w:rPr>
        <w:t xml:space="preserve">I learned how to handle risk management since there are many risk factors that are happening inside the team.  </w:t>
      </w:r>
      <w:r>
        <w:rPr>
          <w:rFonts w:ascii="Arial" w:eastAsia="Times New Roman" w:hAnsi="Arial" w:cs="Arial"/>
          <w:bCs/>
          <w:color w:val="222222"/>
          <w:sz w:val="24"/>
          <w:szCs w:val="24"/>
        </w:rPr>
        <w:t>I am well motivated doing this project I am focused on the improvement</w:t>
      </w:r>
      <w:r w:rsidR="00FB2334">
        <w:rPr>
          <w:rFonts w:ascii="Arial" w:eastAsia="Times New Roman" w:hAnsi="Arial" w:cs="Arial"/>
          <w:bCs/>
          <w:color w:val="222222"/>
          <w:sz w:val="24"/>
          <w:szCs w:val="24"/>
        </w:rPr>
        <w:t xml:space="preserve"> to prevent problems that occur</w:t>
      </w:r>
      <w:r>
        <w:rPr>
          <w:rFonts w:ascii="Arial" w:eastAsia="Times New Roman" w:hAnsi="Arial" w:cs="Arial"/>
          <w:bCs/>
          <w:color w:val="222222"/>
          <w:sz w:val="24"/>
          <w:szCs w:val="24"/>
        </w:rPr>
        <w:t xml:space="preserve"> in this situation so I c</w:t>
      </w:r>
      <w:r w:rsidR="00FB2334">
        <w:rPr>
          <w:rFonts w:ascii="Arial" w:eastAsia="Times New Roman" w:hAnsi="Arial" w:cs="Arial"/>
          <w:bCs/>
          <w:color w:val="222222"/>
          <w:sz w:val="24"/>
          <w:szCs w:val="24"/>
        </w:rPr>
        <w:t>a</w:t>
      </w:r>
      <w:r>
        <w:rPr>
          <w:rFonts w:ascii="Arial" w:eastAsia="Times New Roman" w:hAnsi="Arial" w:cs="Arial"/>
          <w:bCs/>
          <w:color w:val="222222"/>
          <w:sz w:val="24"/>
          <w:szCs w:val="24"/>
        </w:rPr>
        <w:t>me up with all possible solutions to organize the team and its project effectively.</w:t>
      </w:r>
    </w:p>
    <w:p w:rsidR="00D41D12" w:rsidRDefault="00AD374C" w:rsidP="00930A42">
      <w:pPr>
        <w:shd w:val="clear" w:color="auto" w:fill="FFFFFF"/>
        <w:spacing w:before="100" w:beforeAutospacing="1" w:after="100" w:afterAutospacing="1" w:line="240" w:lineRule="auto"/>
        <w:ind w:left="1170"/>
        <w:jc w:val="both"/>
        <w:outlineLvl w:val="1"/>
        <w:rPr>
          <w:rFonts w:ascii="Arial" w:eastAsia="Times New Roman" w:hAnsi="Arial" w:cs="Arial"/>
          <w:bCs/>
          <w:color w:val="222222"/>
          <w:sz w:val="24"/>
          <w:szCs w:val="24"/>
        </w:rPr>
      </w:pPr>
      <w:r w:rsidRPr="00891B8C">
        <w:rPr>
          <w:rFonts w:ascii="Arial" w:eastAsia="Times New Roman" w:hAnsi="Arial" w:cs="Arial"/>
          <w:b/>
          <w:bCs/>
          <w:color w:val="222222"/>
          <w:sz w:val="24"/>
          <w:szCs w:val="24"/>
        </w:rPr>
        <w:t>Iñigo Marquez</w:t>
      </w:r>
      <w:r w:rsidRPr="00891B8C">
        <w:rPr>
          <w:rFonts w:ascii="Arial" w:eastAsia="Times New Roman" w:hAnsi="Arial" w:cs="Arial"/>
          <w:bCs/>
          <w:color w:val="222222"/>
          <w:sz w:val="24"/>
          <w:szCs w:val="24"/>
        </w:rPr>
        <w:t>:</w:t>
      </w:r>
    </w:p>
    <w:p w:rsidR="00344049" w:rsidRPr="00891B8C" w:rsidRDefault="00AD374C" w:rsidP="00930A42">
      <w:pPr>
        <w:shd w:val="clear" w:color="auto" w:fill="FFFFFF"/>
        <w:spacing w:before="100" w:beforeAutospacing="1" w:after="100" w:afterAutospacing="1" w:line="240" w:lineRule="auto"/>
        <w:ind w:left="1170"/>
        <w:jc w:val="both"/>
        <w:outlineLvl w:val="1"/>
        <w:rPr>
          <w:rFonts w:ascii="Arial" w:eastAsia="Times New Roman" w:hAnsi="Arial" w:cs="Arial"/>
          <w:bCs/>
          <w:color w:val="222222"/>
          <w:sz w:val="24"/>
          <w:szCs w:val="24"/>
        </w:rPr>
      </w:pPr>
      <w:r w:rsidRPr="00891B8C">
        <w:rPr>
          <w:rFonts w:ascii="Arial" w:eastAsia="Times New Roman" w:hAnsi="Arial" w:cs="Arial"/>
          <w:bCs/>
          <w:color w:val="222222"/>
          <w:sz w:val="24"/>
          <w:szCs w:val="24"/>
        </w:rPr>
        <w:t xml:space="preserve"> I</w:t>
      </w:r>
      <w:r w:rsidR="00344049" w:rsidRPr="00891B8C">
        <w:rPr>
          <w:rFonts w:ascii="Arial" w:eastAsia="Times New Roman" w:hAnsi="Arial" w:cs="Arial"/>
          <w:bCs/>
          <w:color w:val="222222"/>
          <w:sz w:val="24"/>
          <w:szCs w:val="24"/>
        </w:rPr>
        <w:t xml:space="preserve"> </w:t>
      </w:r>
      <w:r w:rsidR="00C1585E" w:rsidRPr="00891B8C">
        <w:rPr>
          <w:rFonts w:ascii="Arial" w:eastAsia="Times New Roman" w:hAnsi="Arial" w:cs="Arial"/>
          <w:bCs/>
          <w:color w:val="222222"/>
          <w:sz w:val="24"/>
          <w:szCs w:val="24"/>
        </w:rPr>
        <w:t xml:space="preserve">do believe that whenever a problem arises, we must act and think simultaneously to ensure that we </w:t>
      </w:r>
      <w:r w:rsidR="00D41D12" w:rsidRPr="00891B8C">
        <w:rPr>
          <w:rFonts w:ascii="Arial" w:eastAsia="Times New Roman" w:hAnsi="Arial" w:cs="Arial"/>
          <w:bCs/>
          <w:color w:val="222222"/>
          <w:sz w:val="24"/>
          <w:szCs w:val="24"/>
        </w:rPr>
        <w:t>will not</w:t>
      </w:r>
      <w:r w:rsidR="00C1585E" w:rsidRPr="00891B8C">
        <w:rPr>
          <w:rFonts w:ascii="Arial" w:eastAsia="Times New Roman" w:hAnsi="Arial" w:cs="Arial"/>
          <w:bCs/>
          <w:color w:val="222222"/>
          <w:sz w:val="24"/>
          <w:szCs w:val="24"/>
        </w:rPr>
        <w:t xml:space="preserve"> be wasting time in </w:t>
      </w:r>
      <w:r w:rsidRPr="00891B8C">
        <w:rPr>
          <w:rFonts w:ascii="Arial" w:eastAsia="Times New Roman" w:hAnsi="Arial" w:cs="Arial"/>
          <w:bCs/>
          <w:color w:val="222222"/>
          <w:sz w:val="24"/>
          <w:szCs w:val="24"/>
        </w:rPr>
        <w:t>solving that problem</w:t>
      </w:r>
      <w:r w:rsidR="00C1585E" w:rsidRPr="00891B8C">
        <w:rPr>
          <w:rFonts w:ascii="Arial" w:eastAsia="Times New Roman" w:hAnsi="Arial" w:cs="Arial"/>
          <w:bCs/>
          <w:color w:val="222222"/>
          <w:sz w:val="24"/>
          <w:szCs w:val="24"/>
        </w:rPr>
        <w:t xml:space="preserve">. Focus and determination </w:t>
      </w:r>
      <w:r w:rsidR="00FB2334">
        <w:rPr>
          <w:rFonts w:ascii="Arial" w:eastAsia="Times New Roman" w:hAnsi="Arial" w:cs="Arial"/>
          <w:bCs/>
          <w:color w:val="222222"/>
          <w:sz w:val="24"/>
          <w:szCs w:val="24"/>
        </w:rPr>
        <w:t>are</w:t>
      </w:r>
      <w:r w:rsidR="00C1585E" w:rsidRPr="00891B8C">
        <w:rPr>
          <w:rFonts w:ascii="Arial" w:eastAsia="Times New Roman" w:hAnsi="Arial" w:cs="Arial"/>
          <w:bCs/>
          <w:color w:val="222222"/>
          <w:sz w:val="24"/>
          <w:szCs w:val="24"/>
        </w:rPr>
        <w:t xml:space="preserve"> </w:t>
      </w:r>
      <w:r w:rsidR="00D41D12">
        <w:rPr>
          <w:rFonts w:ascii="Arial" w:eastAsia="Times New Roman" w:hAnsi="Arial" w:cs="Arial"/>
          <w:bCs/>
          <w:color w:val="222222"/>
          <w:sz w:val="24"/>
          <w:szCs w:val="24"/>
        </w:rPr>
        <w:t xml:space="preserve">a must </w:t>
      </w:r>
      <w:r w:rsidR="00C1585E" w:rsidRPr="00891B8C">
        <w:rPr>
          <w:rFonts w:ascii="Arial" w:eastAsia="Times New Roman" w:hAnsi="Arial" w:cs="Arial"/>
          <w:bCs/>
          <w:color w:val="222222"/>
          <w:sz w:val="24"/>
          <w:szCs w:val="24"/>
        </w:rPr>
        <w:t>when it comes to problem solving since it is already proven that calm</w:t>
      </w:r>
      <w:r w:rsidR="003541CF" w:rsidRPr="00891B8C">
        <w:rPr>
          <w:rFonts w:ascii="Arial" w:eastAsia="Times New Roman" w:hAnsi="Arial" w:cs="Arial"/>
          <w:bCs/>
          <w:color w:val="222222"/>
          <w:sz w:val="24"/>
          <w:szCs w:val="24"/>
        </w:rPr>
        <w:t xml:space="preserve"> and focused</w:t>
      </w:r>
      <w:r w:rsidR="00C1585E" w:rsidRPr="00891B8C">
        <w:rPr>
          <w:rFonts w:ascii="Arial" w:eastAsia="Times New Roman" w:hAnsi="Arial" w:cs="Arial"/>
          <w:bCs/>
          <w:color w:val="222222"/>
          <w:sz w:val="24"/>
          <w:szCs w:val="24"/>
        </w:rPr>
        <w:t xml:space="preserve"> ones produce more effective and efficient results than those of the </w:t>
      </w:r>
      <w:r w:rsidR="005B7290">
        <w:rPr>
          <w:rFonts w:ascii="Arial" w:eastAsia="Times New Roman" w:hAnsi="Arial" w:cs="Arial"/>
          <w:bCs/>
          <w:color w:val="222222"/>
          <w:sz w:val="24"/>
          <w:szCs w:val="24"/>
        </w:rPr>
        <w:t>people</w:t>
      </w:r>
      <w:r w:rsidR="00C1585E" w:rsidRPr="00891B8C">
        <w:rPr>
          <w:rFonts w:ascii="Arial" w:eastAsia="Times New Roman" w:hAnsi="Arial" w:cs="Arial"/>
          <w:bCs/>
          <w:color w:val="222222"/>
          <w:sz w:val="24"/>
          <w:szCs w:val="24"/>
        </w:rPr>
        <w:t xml:space="preserve"> who are tense</w:t>
      </w:r>
      <w:r w:rsidR="00C357D4" w:rsidRPr="00891B8C">
        <w:rPr>
          <w:rFonts w:ascii="Arial" w:eastAsia="Times New Roman" w:hAnsi="Arial" w:cs="Arial"/>
          <w:bCs/>
          <w:color w:val="222222"/>
          <w:sz w:val="24"/>
          <w:szCs w:val="24"/>
        </w:rPr>
        <w:t xml:space="preserve"> and cannot think straight</w:t>
      </w:r>
      <w:r w:rsidR="00C1585E" w:rsidRPr="00891B8C">
        <w:rPr>
          <w:rFonts w:ascii="Arial" w:eastAsia="Times New Roman" w:hAnsi="Arial" w:cs="Arial"/>
          <w:bCs/>
          <w:color w:val="222222"/>
          <w:sz w:val="24"/>
          <w:szCs w:val="24"/>
        </w:rPr>
        <w:t>.</w:t>
      </w:r>
      <w:r w:rsidR="00A452A9" w:rsidRPr="00891B8C">
        <w:rPr>
          <w:rFonts w:ascii="Arial" w:eastAsia="Times New Roman" w:hAnsi="Arial" w:cs="Arial"/>
          <w:bCs/>
          <w:color w:val="222222"/>
          <w:sz w:val="24"/>
          <w:szCs w:val="24"/>
        </w:rPr>
        <w:t xml:space="preserve"> </w:t>
      </w:r>
      <w:r w:rsidR="005D42CF" w:rsidRPr="00891B8C">
        <w:rPr>
          <w:rFonts w:ascii="Arial" w:eastAsia="Times New Roman" w:hAnsi="Arial" w:cs="Arial"/>
          <w:bCs/>
          <w:color w:val="222222"/>
          <w:sz w:val="24"/>
          <w:szCs w:val="24"/>
        </w:rPr>
        <w:t xml:space="preserve"> </w:t>
      </w:r>
      <w:r w:rsidR="00A452A9" w:rsidRPr="00891B8C">
        <w:rPr>
          <w:rFonts w:ascii="Arial" w:eastAsia="Times New Roman" w:hAnsi="Arial" w:cs="Arial"/>
          <w:bCs/>
          <w:color w:val="222222"/>
          <w:sz w:val="24"/>
          <w:szCs w:val="24"/>
        </w:rPr>
        <w:t>As for our app, I realized how consistent the requirements of the app must be in connecting to the documents procured.</w:t>
      </w:r>
      <w:r w:rsidR="005D42CF" w:rsidRPr="00891B8C">
        <w:rPr>
          <w:rFonts w:ascii="Arial" w:eastAsia="Times New Roman" w:hAnsi="Arial" w:cs="Arial"/>
          <w:bCs/>
          <w:color w:val="222222"/>
          <w:sz w:val="24"/>
          <w:szCs w:val="24"/>
        </w:rPr>
        <w:t xml:space="preserve"> The outcome of this app will achieve greater results once consistency is applied.</w:t>
      </w:r>
    </w:p>
    <w:p w:rsidR="00D234C7" w:rsidRPr="00891B8C" w:rsidRDefault="00D234C7" w:rsidP="00FA2213">
      <w:pPr>
        <w:shd w:val="clear" w:color="auto" w:fill="FFFFFF"/>
        <w:spacing w:before="100" w:beforeAutospacing="1" w:after="100" w:afterAutospacing="1" w:line="240" w:lineRule="auto"/>
        <w:ind w:left="1170"/>
        <w:outlineLvl w:val="1"/>
        <w:rPr>
          <w:rFonts w:ascii="Arial" w:eastAsia="Times New Roman" w:hAnsi="Arial" w:cs="Arial"/>
          <w:bCs/>
          <w:color w:val="222222"/>
          <w:sz w:val="24"/>
          <w:szCs w:val="24"/>
        </w:rPr>
      </w:pPr>
      <w:r w:rsidRPr="00891B8C">
        <w:rPr>
          <w:rFonts w:ascii="Arial" w:eastAsia="Times New Roman" w:hAnsi="Arial" w:cs="Arial"/>
          <w:b/>
          <w:bCs/>
          <w:color w:val="222222"/>
          <w:sz w:val="24"/>
          <w:szCs w:val="24"/>
        </w:rPr>
        <w:t>Jason Juarez</w:t>
      </w:r>
      <w:r w:rsidRPr="00891B8C">
        <w:rPr>
          <w:rFonts w:ascii="Arial" w:eastAsia="Times New Roman" w:hAnsi="Arial" w:cs="Arial"/>
          <w:bCs/>
          <w:color w:val="222222"/>
          <w:sz w:val="24"/>
          <w:szCs w:val="24"/>
        </w:rPr>
        <w:t>:</w:t>
      </w:r>
    </w:p>
    <w:p w:rsidR="00FA2213"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7D1178">
      <w:pPr>
        <w:shd w:val="clear" w:color="auto" w:fill="FFFFFF"/>
        <w:spacing w:after="0" w:line="240" w:lineRule="auto"/>
        <w:rPr>
          <w:rFonts w:ascii="Arial" w:eastAsia="Times New Roman" w:hAnsi="Arial" w:cs="Arial"/>
          <w:color w:val="222222"/>
          <w:sz w:val="24"/>
          <w:szCs w:val="24"/>
        </w:rPr>
      </w:pPr>
      <w:bookmarkStart w:id="57" w:name="m_-2141605104293795924__Toc411938984"/>
      <w:r w:rsidRPr="00891B8C">
        <w:rPr>
          <w:rFonts w:ascii="Arial" w:eastAsia="Times New Roman" w:hAnsi="Arial" w:cs="Arial"/>
          <w:b/>
          <w:bCs/>
          <w:color w:val="222222"/>
          <w:kern w:val="36"/>
          <w:sz w:val="24"/>
          <w:szCs w:val="24"/>
        </w:rPr>
        <w:t>III.</w:t>
      </w:r>
      <w:r w:rsidRPr="00891B8C">
        <w:rPr>
          <w:rFonts w:ascii="Arial" w:eastAsia="Times New Roman" w:hAnsi="Arial" w:cs="Arial"/>
          <w:color w:val="222222"/>
          <w:kern w:val="36"/>
          <w:sz w:val="24"/>
          <w:szCs w:val="24"/>
        </w:rPr>
        <w:t>           </w:t>
      </w:r>
      <w:r w:rsidRPr="00891B8C">
        <w:rPr>
          <w:rFonts w:ascii="Arial" w:eastAsia="Times New Roman" w:hAnsi="Arial" w:cs="Arial"/>
          <w:b/>
          <w:bCs/>
          <w:color w:val="222222"/>
          <w:kern w:val="36"/>
          <w:sz w:val="24"/>
          <w:szCs w:val="24"/>
        </w:rPr>
        <w:t>Appendices</w:t>
      </w:r>
      <w:bookmarkEnd w:id="57"/>
    </w:p>
    <w:p w:rsidR="00FA2213" w:rsidRPr="00891B8C" w:rsidRDefault="00FA2213" w:rsidP="00FA2213">
      <w:p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FA2213" w:rsidP="00FA2213">
      <w:pPr>
        <w:shd w:val="clear" w:color="auto" w:fill="FFFFFF"/>
        <w:spacing w:after="0" w:line="240" w:lineRule="auto"/>
        <w:jc w:val="both"/>
        <w:rPr>
          <w:rFonts w:ascii="Arial" w:eastAsia="Times New Roman" w:hAnsi="Arial" w:cs="Arial"/>
          <w:color w:val="222222"/>
          <w:sz w:val="24"/>
          <w:szCs w:val="24"/>
        </w:rPr>
      </w:pPr>
      <w:r w:rsidRPr="00891B8C">
        <w:rPr>
          <w:rFonts w:ascii="Arial" w:eastAsia="Times New Roman" w:hAnsi="Arial" w:cs="Arial"/>
          <w:color w:val="222222"/>
          <w:sz w:val="24"/>
          <w:szCs w:val="24"/>
        </w:rPr>
        <w:t> </w:t>
      </w:r>
    </w:p>
    <w:p w:rsidR="00FA2213" w:rsidRPr="00891B8C" w:rsidRDefault="002D41E0" w:rsidP="002D41E0">
      <w:pPr>
        <w:pStyle w:val="ListParagraph"/>
        <w:numPr>
          <w:ilvl w:val="0"/>
          <w:numId w:val="4"/>
        </w:num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Project Plan Template</w:t>
      </w:r>
    </w:p>
    <w:p w:rsidR="002D41E0" w:rsidRPr="00891B8C" w:rsidRDefault="002D41E0" w:rsidP="002D41E0">
      <w:pPr>
        <w:pStyle w:val="ListParagraph"/>
        <w:numPr>
          <w:ilvl w:val="0"/>
          <w:numId w:val="4"/>
        </w:num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Foodtrip App Manual</w:t>
      </w:r>
    </w:p>
    <w:p w:rsidR="002D41E0" w:rsidRPr="00891B8C" w:rsidRDefault="002D41E0" w:rsidP="002D41E0">
      <w:pPr>
        <w:pStyle w:val="ListParagraph"/>
        <w:numPr>
          <w:ilvl w:val="0"/>
          <w:numId w:val="4"/>
        </w:numPr>
        <w:shd w:val="clear" w:color="auto" w:fill="FFFFFF"/>
        <w:spacing w:after="0" w:line="240" w:lineRule="auto"/>
        <w:rPr>
          <w:rFonts w:ascii="Arial" w:eastAsia="Times New Roman" w:hAnsi="Arial" w:cs="Arial"/>
          <w:color w:val="222222"/>
          <w:sz w:val="24"/>
          <w:szCs w:val="24"/>
        </w:rPr>
      </w:pPr>
      <w:r w:rsidRPr="00891B8C">
        <w:rPr>
          <w:rFonts w:ascii="Arial" w:eastAsia="Times New Roman" w:hAnsi="Arial" w:cs="Arial"/>
          <w:color w:val="222222"/>
          <w:sz w:val="24"/>
          <w:szCs w:val="24"/>
        </w:rPr>
        <w:t xml:space="preserve">SRS </w:t>
      </w:r>
    </w:p>
    <w:p w:rsidR="008D7B21" w:rsidRPr="00891B8C" w:rsidRDefault="008D7B21" w:rsidP="00FA2213">
      <w:pPr>
        <w:shd w:val="clear" w:color="auto" w:fill="FFFFFF"/>
        <w:spacing w:after="0" w:line="240" w:lineRule="auto"/>
        <w:rPr>
          <w:rFonts w:ascii="Arial" w:eastAsia="Times New Roman" w:hAnsi="Arial" w:cs="Arial"/>
          <w:color w:val="222222"/>
          <w:sz w:val="24"/>
          <w:szCs w:val="24"/>
        </w:rPr>
      </w:pPr>
    </w:p>
    <w:p w:rsidR="008D7B21" w:rsidRPr="00891B8C" w:rsidRDefault="008D7B21" w:rsidP="00FA2213">
      <w:pPr>
        <w:shd w:val="clear" w:color="auto" w:fill="FFFFFF"/>
        <w:spacing w:after="0" w:line="240" w:lineRule="auto"/>
        <w:rPr>
          <w:rFonts w:ascii="Arial" w:eastAsia="Times New Roman" w:hAnsi="Arial" w:cs="Arial"/>
          <w:color w:val="222222"/>
          <w:sz w:val="24"/>
          <w:szCs w:val="24"/>
        </w:rPr>
      </w:pPr>
    </w:p>
    <w:p w:rsidR="00B4619E" w:rsidRDefault="00B4619E">
      <w:pPr>
        <w:rPr>
          <w:rFonts w:ascii="Arial" w:hAnsi="Arial" w:cs="Arial"/>
          <w:sz w:val="24"/>
          <w:szCs w:val="24"/>
        </w:rPr>
      </w:pPr>
    </w:p>
    <w:p w:rsidR="007D1178" w:rsidRDefault="007D1178">
      <w:pPr>
        <w:rPr>
          <w:rFonts w:ascii="Arial" w:hAnsi="Arial" w:cs="Arial"/>
          <w:sz w:val="24"/>
          <w:szCs w:val="24"/>
        </w:rPr>
      </w:pPr>
    </w:p>
    <w:p w:rsidR="007D1178" w:rsidRDefault="007D1178">
      <w:pPr>
        <w:rPr>
          <w:rFonts w:ascii="Arial" w:hAnsi="Arial" w:cs="Arial"/>
          <w:sz w:val="24"/>
          <w:szCs w:val="24"/>
        </w:rPr>
      </w:pPr>
    </w:p>
    <w:p w:rsidR="007D1178" w:rsidRDefault="007D1178" w:rsidP="007D1178">
      <w:pPr>
        <w:jc w:val="center"/>
        <w:rPr>
          <w:rFonts w:ascii="Arial" w:hAnsi="Arial" w:cs="Arial"/>
          <w:sz w:val="24"/>
          <w:szCs w:val="24"/>
        </w:rPr>
      </w:pPr>
      <w:r>
        <w:rPr>
          <w:rFonts w:ascii="Arial" w:hAnsi="Arial" w:cs="Arial"/>
          <w:sz w:val="24"/>
          <w:szCs w:val="24"/>
        </w:rPr>
        <w:t>24</w:t>
      </w:r>
    </w:p>
    <w:p w:rsidR="00F60078" w:rsidRPr="00F60078" w:rsidRDefault="00F60078" w:rsidP="00CD7D15">
      <w:pPr>
        <w:rPr>
          <w:rFonts w:ascii="Arial" w:hAnsi="Arial" w:cs="Arial"/>
          <w:b/>
          <w:sz w:val="24"/>
          <w:szCs w:val="24"/>
        </w:rPr>
      </w:pPr>
      <w:r w:rsidRPr="00F60078">
        <w:rPr>
          <w:rFonts w:ascii="Arial" w:hAnsi="Arial" w:cs="Arial"/>
          <w:b/>
          <w:noProof/>
          <w:sz w:val="24"/>
          <w:szCs w:val="24"/>
        </w:rPr>
        <w:drawing>
          <wp:anchor distT="0" distB="0" distL="114300" distR="114300" simplePos="0" relativeHeight="251704832" behindDoc="0" locked="0" layoutInCell="1" allowOverlap="1" wp14:anchorId="5642CE04" wp14:editId="5BE66517">
            <wp:simplePos x="0" y="0"/>
            <wp:positionH relativeFrom="margin">
              <wp:posOffset>-506730</wp:posOffset>
            </wp:positionH>
            <wp:positionV relativeFrom="page">
              <wp:posOffset>1244600</wp:posOffset>
            </wp:positionV>
            <wp:extent cx="7082790" cy="6977380"/>
            <wp:effectExtent l="0" t="0" r="3810" b="0"/>
            <wp:wrapThrough wrapText="bothSides">
              <wp:wrapPolygon edited="0">
                <wp:start x="0" y="0"/>
                <wp:lineTo x="0" y="21525"/>
                <wp:lineTo x="21554" y="21525"/>
                <wp:lineTo x="21554" y="0"/>
                <wp:lineTo x="0" y="0"/>
              </wp:wrapPolygon>
            </wp:wrapThrough>
            <wp:docPr id="43" name="Picture 43" descr="C:\Users\JIMMY\Desktop\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MMY\Desktop\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82790" cy="6977380"/>
                    </a:xfrm>
                    <a:prstGeom prst="rect">
                      <a:avLst/>
                    </a:prstGeom>
                    <a:noFill/>
                    <a:ln>
                      <a:noFill/>
                    </a:ln>
                  </pic:spPr>
                </pic:pic>
              </a:graphicData>
            </a:graphic>
            <wp14:sizeRelH relativeFrom="margin">
              <wp14:pctWidth>0</wp14:pctWidth>
            </wp14:sizeRelH>
          </wp:anchor>
        </w:drawing>
      </w:r>
      <w:r w:rsidR="00CD7D15">
        <w:rPr>
          <w:rFonts w:ascii="Arial" w:hAnsi="Arial" w:cs="Arial"/>
          <w:b/>
          <w:sz w:val="24"/>
          <w:szCs w:val="24"/>
        </w:rPr>
        <w:t>IV.</w:t>
      </w:r>
      <w:r w:rsidR="00CD7D15">
        <w:rPr>
          <w:rFonts w:ascii="Arial" w:hAnsi="Arial" w:cs="Arial"/>
          <w:b/>
          <w:sz w:val="24"/>
          <w:szCs w:val="24"/>
        </w:rPr>
        <w:tab/>
        <w:t xml:space="preserve"> </w:t>
      </w:r>
      <w:r w:rsidRPr="00F60078">
        <w:rPr>
          <w:rFonts w:ascii="Arial" w:hAnsi="Arial" w:cs="Arial"/>
          <w:b/>
          <w:sz w:val="24"/>
          <w:szCs w:val="24"/>
        </w:rPr>
        <w:t>Curriculum Vitae</w:t>
      </w:r>
    </w:p>
    <w:p w:rsidR="00F60078" w:rsidRDefault="00F60078" w:rsidP="007D1178">
      <w:pPr>
        <w:jc w:val="center"/>
        <w:rPr>
          <w:rFonts w:ascii="Arial" w:hAnsi="Arial" w:cs="Arial"/>
          <w:sz w:val="24"/>
          <w:szCs w:val="24"/>
        </w:rPr>
      </w:pPr>
    </w:p>
    <w:p w:rsidR="00F60078" w:rsidRDefault="00F60078" w:rsidP="007D1178">
      <w:pPr>
        <w:jc w:val="center"/>
        <w:rPr>
          <w:rFonts w:ascii="Arial" w:hAnsi="Arial" w:cs="Arial"/>
          <w:sz w:val="24"/>
          <w:szCs w:val="24"/>
        </w:rPr>
      </w:pPr>
    </w:p>
    <w:p w:rsidR="00F60078" w:rsidRDefault="00881AB5" w:rsidP="007D1178">
      <w:pPr>
        <w:jc w:val="center"/>
        <w:rPr>
          <w:rFonts w:ascii="Arial" w:hAnsi="Arial" w:cs="Arial"/>
          <w:sz w:val="24"/>
          <w:szCs w:val="24"/>
        </w:rPr>
      </w:pPr>
      <w:r>
        <w:rPr>
          <w:rFonts w:ascii="Arial" w:hAnsi="Arial" w:cs="Arial"/>
          <w:sz w:val="24"/>
          <w:szCs w:val="24"/>
        </w:rPr>
        <w:t>25</w:t>
      </w:r>
    </w:p>
    <w:p w:rsidR="00F60078" w:rsidRDefault="00F60078" w:rsidP="00F60078">
      <w:pPr>
        <w:spacing w:after="0" w:line="360" w:lineRule="auto"/>
        <w:rPr>
          <w:rFonts w:ascii="Times New Roman" w:hAnsi="Times New Roman" w:cs="Times New Roman"/>
          <w:b/>
          <w:sz w:val="24"/>
          <w:u w:val="single"/>
        </w:rPr>
      </w:pPr>
      <w:r w:rsidRPr="00470D17">
        <w:rPr>
          <w:rFonts w:ascii="Times New Roman" w:hAnsi="Times New Roman" w:cs="Times New Roman"/>
          <w:b/>
          <w:noProof/>
          <w:sz w:val="24"/>
          <w:u w:val="single"/>
        </w:rPr>
        <w:drawing>
          <wp:anchor distT="0" distB="0" distL="114300" distR="114300" simplePos="0" relativeHeight="251707904" behindDoc="0" locked="0" layoutInCell="1" allowOverlap="1" wp14:anchorId="70DF93C3" wp14:editId="4C348F8F">
            <wp:simplePos x="0" y="0"/>
            <wp:positionH relativeFrom="column">
              <wp:posOffset>4076700</wp:posOffset>
            </wp:positionH>
            <wp:positionV relativeFrom="page">
              <wp:posOffset>419100</wp:posOffset>
            </wp:positionV>
            <wp:extent cx="1403350" cy="1489075"/>
            <wp:effectExtent l="0" t="0" r="6350" b="0"/>
            <wp:wrapThrough wrapText="bothSides">
              <wp:wrapPolygon edited="0">
                <wp:start x="0" y="0"/>
                <wp:lineTo x="0" y="21278"/>
                <wp:lineTo x="21405" y="21278"/>
                <wp:lineTo x="21405" y="0"/>
                <wp:lineTo x="0" y="0"/>
              </wp:wrapPolygon>
            </wp:wrapThrough>
            <wp:docPr id="45" name="Picture 45" descr="C:\Users\iumarquez\Picture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umarquez\Pictures\k.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03350" cy="1489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u w:val="single"/>
        </w:rPr>
        <w:t>INIGO VIRGIL U. MARQUEZ</w:t>
      </w:r>
    </w:p>
    <w:p w:rsidR="00F60078" w:rsidRDefault="00F60078" w:rsidP="00F60078">
      <w:pPr>
        <w:spacing w:after="0" w:line="360" w:lineRule="auto"/>
        <w:rPr>
          <w:rFonts w:ascii="Times New Roman" w:hAnsi="Times New Roman" w:cs="Times New Roman"/>
        </w:rPr>
      </w:pPr>
      <w:r>
        <w:rPr>
          <w:rFonts w:ascii="Times New Roman" w:hAnsi="Times New Roman" w:cs="Times New Roman"/>
        </w:rPr>
        <w:t>128 Carmelite St. Merville Park Subdivision</w:t>
      </w:r>
    </w:p>
    <w:p w:rsidR="00F60078" w:rsidRDefault="00F60078" w:rsidP="00F60078">
      <w:pPr>
        <w:spacing w:after="0" w:line="360" w:lineRule="auto"/>
        <w:rPr>
          <w:rFonts w:ascii="Times New Roman" w:hAnsi="Times New Roman" w:cs="Times New Roman"/>
        </w:rPr>
      </w:pPr>
      <w:r>
        <w:rPr>
          <w:rFonts w:ascii="Times New Roman" w:hAnsi="Times New Roman" w:cs="Times New Roman"/>
        </w:rPr>
        <w:t>Paranaque City</w:t>
      </w:r>
    </w:p>
    <w:p w:rsidR="00F60078" w:rsidRDefault="00D03B73" w:rsidP="00F60078">
      <w:pPr>
        <w:spacing w:after="0" w:line="360" w:lineRule="auto"/>
        <w:rPr>
          <w:rFonts w:ascii="Times New Roman" w:hAnsi="Times New Roman" w:cs="Times New Roman"/>
        </w:rPr>
      </w:pPr>
      <w:hyperlink r:id="rId56" w:history="1">
        <w:r w:rsidR="00F60078" w:rsidRPr="00414F83">
          <w:rPr>
            <w:rStyle w:val="Hyperlink"/>
          </w:rPr>
          <w:t>iumarquez@student.apc.edu.ph</w:t>
        </w:r>
      </w:hyperlink>
    </w:p>
    <w:p w:rsidR="00F60078" w:rsidRDefault="00F60078" w:rsidP="00F60078">
      <w:pPr>
        <w:spacing w:after="0" w:line="360" w:lineRule="auto"/>
        <w:rPr>
          <w:rFonts w:ascii="Times New Roman" w:hAnsi="Times New Roman" w:cs="Times New Roman"/>
        </w:rPr>
      </w:pPr>
      <w:r>
        <w:rPr>
          <w:rFonts w:ascii="Times New Roman" w:hAnsi="Times New Roman" w:cs="Times New Roman"/>
        </w:rPr>
        <w:t>09369026620</w:t>
      </w:r>
    </w:p>
    <w:p w:rsidR="00F60078" w:rsidRDefault="00F60078" w:rsidP="00F60078">
      <w:pPr>
        <w:spacing w:after="0"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17743433" wp14:editId="6003346F">
                <wp:simplePos x="0" y="0"/>
                <wp:positionH relativeFrom="column">
                  <wp:posOffset>-9526</wp:posOffset>
                </wp:positionH>
                <wp:positionV relativeFrom="paragraph">
                  <wp:posOffset>87630</wp:posOffset>
                </wp:positionV>
                <wp:extent cx="5895975" cy="0"/>
                <wp:effectExtent l="0" t="19050" r="28575" b="19050"/>
                <wp:wrapNone/>
                <wp:docPr id="44" name="Straight Connector 44"/>
                <wp:cNvGraphicFramePr/>
                <a:graphic xmlns:a="http://schemas.openxmlformats.org/drawingml/2006/main">
                  <a:graphicData uri="http://schemas.microsoft.com/office/word/2010/wordprocessingShape">
                    <wps:wsp>
                      <wps:cNvCnPr/>
                      <wps:spPr>
                        <a:xfrm>
                          <a:off x="0" y="0"/>
                          <a:ext cx="5895975" cy="0"/>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CB5F7" id="Straight Connector 44"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75pt,6.9pt" to="463.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" strokecolor="black [3213]" strokeweight="2.25pt"/>
            </w:pict>
          </mc:Fallback>
        </mc:AlternateContent>
      </w:r>
    </w:p>
    <w:p w:rsidR="00F60078" w:rsidRDefault="00F60078" w:rsidP="00F60078">
      <w:pPr>
        <w:spacing w:after="0" w:line="360" w:lineRule="auto"/>
        <w:rPr>
          <w:rFonts w:ascii="Times New Roman" w:hAnsi="Times New Roman" w:cs="Times New Roman"/>
          <w:b/>
          <w:sz w:val="24"/>
          <w:szCs w:val="24"/>
        </w:rPr>
      </w:pPr>
      <w:r w:rsidRPr="00E857F1">
        <w:rPr>
          <w:rFonts w:ascii="Times New Roman" w:hAnsi="Times New Roman" w:cs="Times New Roman"/>
          <w:b/>
          <w:sz w:val="24"/>
          <w:szCs w:val="24"/>
        </w:rPr>
        <w:t>Career Objective</w:t>
      </w:r>
    </w:p>
    <w:p w:rsidR="00F60078" w:rsidRPr="00AC0F15" w:rsidRDefault="00F60078" w:rsidP="00F60078">
      <w:pPr>
        <w:pStyle w:val="ListParagraph"/>
        <w:numPr>
          <w:ilvl w:val="0"/>
          <w:numId w:val="17"/>
        </w:numPr>
        <w:spacing w:after="0" w:line="360" w:lineRule="auto"/>
        <w:contextualSpacing w:val="0"/>
        <w:rPr>
          <w:rFonts w:ascii="Times New Roman" w:hAnsi="Times New Roman" w:cs="Times New Roman"/>
          <w:b/>
          <w:sz w:val="24"/>
          <w:szCs w:val="24"/>
        </w:rPr>
      </w:pPr>
      <w:r>
        <w:rPr>
          <w:rFonts w:ascii="Times New Roman" w:hAnsi="Times New Roman" w:cs="Times New Roman"/>
          <w:color w:val="333333"/>
          <w:sz w:val="24"/>
          <w:szCs w:val="24"/>
          <w:shd w:val="clear" w:color="auto" w:fill="FFFFFF"/>
        </w:rPr>
        <w:t>To apply, exercise and improve my current skills and abilities through learning, exploring and experiencing real life situations in various environments.</w:t>
      </w:r>
    </w:p>
    <w:p w:rsidR="00F60078" w:rsidRDefault="00F60078" w:rsidP="00F60078">
      <w:pPr>
        <w:spacing w:after="0" w:line="360" w:lineRule="auto"/>
        <w:rPr>
          <w:rFonts w:ascii="Times New Roman" w:hAnsi="Times New Roman" w:cs="Times New Roman"/>
          <w:sz w:val="24"/>
        </w:rPr>
      </w:pPr>
    </w:p>
    <w:p w:rsidR="00F60078" w:rsidRDefault="00F60078" w:rsidP="00F60078">
      <w:pPr>
        <w:spacing w:after="0" w:line="360" w:lineRule="auto"/>
        <w:rPr>
          <w:rFonts w:ascii="Times New Roman" w:hAnsi="Times New Roman" w:cs="Times New Roman"/>
          <w:b/>
          <w:sz w:val="24"/>
        </w:rPr>
      </w:pPr>
      <w:r>
        <w:rPr>
          <w:rFonts w:ascii="Times New Roman" w:hAnsi="Times New Roman" w:cs="Times New Roman"/>
          <w:b/>
          <w:sz w:val="24"/>
        </w:rPr>
        <w:t>Skills</w:t>
      </w:r>
    </w:p>
    <w:p w:rsidR="00F60078" w:rsidRPr="00E857F1" w:rsidRDefault="00F60078" w:rsidP="00F60078">
      <w:pPr>
        <w:pStyle w:val="ListParagraph"/>
        <w:numPr>
          <w:ilvl w:val="0"/>
          <w:numId w:val="15"/>
        </w:numPr>
        <w:spacing w:after="0" w:line="360" w:lineRule="auto"/>
        <w:contextualSpacing w:val="0"/>
        <w:rPr>
          <w:rFonts w:ascii="Times New Roman" w:hAnsi="Times New Roman" w:cs="Times New Roman"/>
          <w:b/>
          <w:sz w:val="24"/>
        </w:rPr>
      </w:pPr>
      <w:r>
        <w:rPr>
          <w:rFonts w:ascii="Times New Roman" w:hAnsi="Times New Roman" w:cs="Times New Roman"/>
          <w:sz w:val="24"/>
        </w:rPr>
        <w:t>Oriented in Microsoft Office applications such as:</w:t>
      </w:r>
    </w:p>
    <w:p w:rsidR="00F60078" w:rsidRPr="00254F66" w:rsidRDefault="00F60078" w:rsidP="00F60078">
      <w:pPr>
        <w:pStyle w:val="ListParagraph"/>
        <w:numPr>
          <w:ilvl w:val="0"/>
          <w:numId w:val="16"/>
        </w:numPr>
        <w:spacing w:after="0" w:line="360" w:lineRule="auto"/>
        <w:contextualSpacing w:val="0"/>
        <w:rPr>
          <w:rFonts w:ascii="Times New Roman" w:hAnsi="Times New Roman" w:cs="Times New Roman"/>
          <w:b/>
          <w:sz w:val="24"/>
        </w:rPr>
      </w:pPr>
      <w:r>
        <w:rPr>
          <w:rFonts w:ascii="Times New Roman" w:hAnsi="Times New Roman" w:cs="Times New Roman"/>
          <w:sz w:val="24"/>
        </w:rPr>
        <w:t>Microsoft Office Access</w:t>
      </w:r>
    </w:p>
    <w:p w:rsidR="00F60078" w:rsidRPr="00254F66" w:rsidRDefault="00F60078" w:rsidP="00F60078">
      <w:pPr>
        <w:pStyle w:val="ListParagraph"/>
        <w:numPr>
          <w:ilvl w:val="0"/>
          <w:numId w:val="16"/>
        </w:numPr>
        <w:spacing w:after="0" w:line="360" w:lineRule="auto"/>
        <w:contextualSpacing w:val="0"/>
        <w:rPr>
          <w:rFonts w:ascii="Times New Roman" w:hAnsi="Times New Roman" w:cs="Times New Roman"/>
          <w:b/>
          <w:sz w:val="24"/>
        </w:rPr>
      </w:pPr>
      <w:r>
        <w:rPr>
          <w:rFonts w:ascii="Times New Roman" w:hAnsi="Times New Roman" w:cs="Times New Roman"/>
          <w:sz w:val="24"/>
        </w:rPr>
        <w:t>Microsoft Office Excel</w:t>
      </w:r>
    </w:p>
    <w:p w:rsidR="00F60078" w:rsidRPr="00E857F1" w:rsidRDefault="00F60078" w:rsidP="00F60078">
      <w:pPr>
        <w:pStyle w:val="ListParagraph"/>
        <w:numPr>
          <w:ilvl w:val="0"/>
          <w:numId w:val="16"/>
        </w:numPr>
        <w:spacing w:after="0" w:line="360" w:lineRule="auto"/>
        <w:contextualSpacing w:val="0"/>
        <w:rPr>
          <w:rFonts w:ascii="Times New Roman" w:hAnsi="Times New Roman" w:cs="Times New Roman"/>
          <w:b/>
          <w:sz w:val="24"/>
        </w:rPr>
      </w:pPr>
      <w:r>
        <w:rPr>
          <w:rFonts w:ascii="Times New Roman" w:hAnsi="Times New Roman" w:cs="Times New Roman"/>
          <w:sz w:val="24"/>
        </w:rPr>
        <w:t>Microsoft Office Word</w:t>
      </w:r>
    </w:p>
    <w:p w:rsidR="00F60078" w:rsidRPr="00E857F1" w:rsidRDefault="00F60078" w:rsidP="00F60078">
      <w:pPr>
        <w:pStyle w:val="ListParagraph"/>
        <w:numPr>
          <w:ilvl w:val="0"/>
          <w:numId w:val="16"/>
        </w:numPr>
        <w:spacing w:after="0" w:line="360" w:lineRule="auto"/>
        <w:contextualSpacing w:val="0"/>
        <w:rPr>
          <w:rFonts w:ascii="Times New Roman" w:hAnsi="Times New Roman" w:cs="Times New Roman"/>
          <w:b/>
          <w:sz w:val="24"/>
        </w:rPr>
      </w:pPr>
      <w:r>
        <w:rPr>
          <w:rFonts w:ascii="Times New Roman" w:hAnsi="Times New Roman" w:cs="Times New Roman"/>
          <w:sz w:val="24"/>
        </w:rPr>
        <w:t>Microsoft Office PowerPoint</w:t>
      </w:r>
    </w:p>
    <w:p w:rsidR="00F60078" w:rsidRPr="00E857F1" w:rsidRDefault="00F60078" w:rsidP="00F60078">
      <w:pPr>
        <w:pStyle w:val="ListParagraph"/>
        <w:numPr>
          <w:ilvl w:val="0"/>
          <w:numId w:val="15"/>
        </w:numPr>
        <w:spacing w:after="0" w:line="360" w:lineRule="auto"/>
        <w:contextualSpacing w:val="0"/>
        <w:rPr>
          <w:rFonts w:ascii="Times New Roman" w:hAnsi="Times New Roman" w:cs="Times New Roman"/>
          <w:b/>
          <w:sz w:val="24"/>
        </w:rPr>
      </w:pPr>
      <w:r>
        <w:rPr>
          <w:rFonts w:ascii="Times New Roman" w:hAnsi="Times New Roman" w:cs="Times New Roman"/>
          <w:sz w:val="24"/>
        </w:rPr>
        <w:t>Capable of editing picture, files and presentation using different Microsoft Windows applications</w:t>
      </w:r>
    </w:p>
    <w:p w:rsidR="00F60078" w:rsidRPr="00430FB3" w:rsidRDefault="00F60078" w:rsidP="00F60078">
      <w:pPr>
        <w:pStyle w:val="ListParagraph"/>
        <w:numPr>
          <w:ilvl w:val="0"/>
          <w:numId w:val="15"/>
        </w:numPr>
        <w:spacing w:after="0" w:line="360" w:lineRule="auto"/>
        <w:contextualSpacing w:val="0"/>
        <w:rPr>
          <w:rFonts w:ascii="Times New Roman" w:hAnsi="Times New Roman" w:cs="Times New Roman"/>
          <w:b/>
          <w:sz w:val="24"/>
        </w:rPr>
      </w:pPr>
      <w:r>
        <w:rPr>
          <w:rFonts w:ascii="Times New Roman" w:hAnsi="Times New Roman" w:cs="Times New Roman"/>
          <w:sz w:val="24"/>
        </w:rPr>
        <w:t>Proficient in Visual Basic programming language, yEd Graph Editor, DIA</w:t>
      </w:r>
    </w:p>
    <w:p w:rsidR="00F60078" w:rsidRPr="00164B3B" w:rsidRDefault="00F60078" w:rsidP="00F60078">
      <w:pPr>
        <w:pStyle w:val="ListParagraph"/>
        <w:numPr>
          <w:ilvl w:val="0"/>
          <w:numId w:val="15"/>
        </w:numPr>
        <w:spacing w:after="0" w:line="360" w:lineRule="auto"/>
        <w:contextualSpacing w:val="0"/>
        <w:rPr>
          <w:rFonts w:ascii="Times New Roman" w:hAnsi="Times New Roman" w:cs="Times New Roman"/>
          <w:b/>
          <w:sz w:val="24"/>
        </w:rPr>
      </w:pPr>
      <w:r>
        <w:rPr>
          <w:rFonts w:ascii="Times New Roman" w:hAnsi="Times New Roman" w:cs="Times New Roman"/>
          <w:sz w:val="24"/>
        </w:rPr>
        <w:t>Proficient in Java programming language, HTML and PHP, JOOMLA</w:t>
      </w:r>
    </w:p>
    <w:p w:rsidR="00F60078" w:rsidRPr="00164B3B" w:rsidRDefault="00F60078" w:rsidP="00F60078">
      <w:pPr>
        <w:pStyle w:val="ListParagraph"/>
        <w:numPr>
          <w:ilvl w:val="0"/>
          <w:numId w:val="15"/>
        </w:numPr>
        <w:spacing w:after="0" w:line="360" w:lineRule="auto"/>
        <w:contextualSpacing w:val="0"/>
        <w:rPr>
          <w:rFonts w:ascii="Times New Roman" w:hAnsi="Times New Roman" w:cs="Times New Roman"/>
          <w:b/>
          <w:sz w:val="24"/>
        </w:rPr>
      </w:pPr>
      <w:r>
        <w:rPr>
          <w:rFonts w:ascii="Times New Roman" w:hAnsi="Times New Roman" w:cs="Times New Roman"/>
          <w:sz w:val="24"/>
        </w:rPr>
        <w:t>Database management and design, SQL Programming</w:t>
      </w:r>
    </w:p>
    <w:p w:rsidR="00F60078" w:rsidRPr="00AC0F15" w:rsidRDefault="00F60078" w:rsidP="00F60078">
      <w:pPr>
        <w:spacing w:after="0" w:line="360" w:lineRule="auto"/>
        <w:rPr>
          <w:rFonts w:ascii="Times New Roman" w:hAnsi="Times New Roman" w:cs="Times New Roman"/>
          <w:b/>
          <w:sz w:val="24"/>
        </w:rPr>
      </w:pPr>
      <w:r>
        <w:rPr>
          <w:rFonts w:ascii="Times New Roman" w:hAnsi="Times New Roman" w:cs="Times New Roman"/>
          <w:b/>
          <w:sz w:val="24"/>
        </w:rPr>
        <w:t>Educational Background</w:t>
      </w:r>
    </w:p>
    <w:p w:rsidR="00F60078" w:rsidRDefault="00F60078" w:rsidP="00F60078">
      <w:pPr>
        <w:spacing w:after="0" w:line="360" w:lineRule="auto"/>
        <w:rPr>
          <w:rFonts w:ascii="Times New Roman" w:hAnsi="Times New Roman" w:cs="Times New Roman"/>
          <w:b/>
          <w:sz w:val="24"/>
        </w:rPr>
      </w:pPr>
      <w:r>
        <w:rPr>
          <w:rFonts w:ascii="Times New Roman" w:hAnsi="Times New Roman" w:cs="Times New Roman"/>
          <w:sz w:val="24"/>
        </w:rPr>
        <w:t xml:space="preserve">     </w:t>
      </w:r>
      <w:r w:rsidRPr="00AC0F15">
        <w:rPr>
          <w:rFonts w:ascii="Times New Roman" w:hAnsi="Times New Roman" w:cs="Times New Roman"/>
          <w:b/>
          <w:sz w:val="24"/>
        </w:rPr>
        <w:t>Tertiary:</w:t>
      </w:r>
      <w:r>
        <w:rPr>
          <w:rFonts w:ascii="Times New Roman" w:hAnsi="Times New Roman" w:cs="Times New Roman"/>
          <w:b/>
          <w:sz w:val="24"/>
        </w:rPr>
        <w:tab/>
      </w:r>
      <w:r>
        <w:rPr>
          <w:rFonts w:ascii="Times New Roman" w:hAnsi="Times New Roman" w:cs="Times New Roman"/>
          <w:b/>
          <w:sz w:val="24"/>
        </w:rPr>
        <w:tab/>
        <w:t>Ateneo de Manila University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99043E">
        <w:rPr>
          <w:rFonts w:ascii="Times New Roman" w:hAnsi="Times New Roman" w:cs="Times New Roman"/>
          <w:sz w:val="24"/>
        </w:rPr>
        <w:t>2011 - 2013</w:t>
      </w:r>
    </w:p>
    <w:p w:rsidR="00F60078" w:rsidRDefault="00F60078" w:rsidP="00F60078">
      <w:pPr>
        <w:spacing w:after="0" w:line="360" w:lineRule="auto"/>
        <w:ind w:left="2160"/>
        <w:rPr>
          <w:rFonts w:ascii="Times New Roman" w:hAnsi="Times New Roman" w:cs="Times New Roman"/>
          <w:b/>
          <w:sz w:val="24"/>
        </w:rPr>
      </w:pPr>
      <w:r>
        <w:rPr>
          <w:rFonts w:ascii="Times New Roman" w:hAnsi="Times New Roman" w:cs="Times New Roman"/>
          <w:b/>
          <w:sz w:val="24"/>
        </w:rPr>
        <w:t xml:space="preserve">Bachelor of Science in Management Information </w:t>
      </w:r>
    </w:p>
    <w:p w:rsidR="00F60078" w:rsidRDefault="00F60078" w:rsidP="00F60078">
      <w:pPr>
        <w:spacing w:after="0" w:line="360" w:lineRule="auto"/>
        <w:ind w:left="2160"/>
        <w:rPr>
          <w:rFonts w:ascii="Times New Roman" w:hAnsi="Times New Roman" w:cs="Times New Roman"/>
          <w:b/>
          <w:sz w:val="24"/>
        </w:rPr>
      </w:pPr>
      <w:r>
        <w:rPr>
          <w:rFonts w:ascii="Times New Roman" w:hAnsi="Times New Roman" w:cs="Times New Roman"/>
          <w:b/>
          <w:sz w:val="24"/>
        </w:rPr>
        <w:t>Systems</w:t>
      </w:r>
    </w:p>
    <w:p w:rsidR="00F60078" w:rsidRPr="0099043E" w:rsidRDefault="00F60078" w:rsidP="00F60078">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99043E">
        <w:rPr>
          <w:rFonts w:ascii="Times New Roman" w:hAnsi="Times New Roman" w:cs="Times New Roman"/>
          <w:sz w:val="24"/>
        </w:rPr>
        <w:t>Loyola Heights, Quezon City</w:t>
      </w:r>
    </w:p>
    <w:p w:rsidR="00F60078" w:rsidRPr="00AC0F15" w:rsidRDefault="00F60078" w:rsidP="00F60078">
      <w:pPr>
        <w:spacing w:after="0" w:line="360" w:lineRule="auto"/>
        <w:ind w:left="2160"/>
        <w:rPr>
          <w:rFonts w:ascii="Times New Roman" w:hAnsi="Times New Roman" w:cs="Times New Roman"/>
          <w:sz w:val="24"/>
        </w:rPr>
      </w:pPr>
      <w:r>
        <w:rPr>
          <w:rFonts w:ascii="Times New Roman" w:hAnsi="Times New Roman" w:cs="Times New Roman"/>
          <w:b/>
          <w:sz w:val="24"/>
        </w:rPr>
        <w:t>Asia Pacific College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sz w:val="24"/>
        </w:rPr>
        <w:t>2013 - Present</w:t>
      </w:r>
    </w:p>
    <w:p w:rsidR="00F60078" w:rsidRDefault="00F60078" w:rsidP="00F60078">
      <w:pPr>
        <w:spacing w:after="0" w:line="360" w:lineRule="auto"/>
        <w:ind w:left="2160"/>
        <w:rPr>
          <w:rFonts w:ascii="Times New Roman" w:hAnsi="Times New Roman" w:cs="Times New Roman"/>
          <w:b/>
          <w:sz w:val="24"/>
        </w:rPr>
      </w:pPr>
      <w:r>
        <w:rPr>
          <w:rFonts w:ascii="Times New Roman" w:hAnsi="Times New Roman" w:cs="Times New Roman"/>
          <w:b/>
          <w:sz w:val="24"/>
        </w:rPr>
        <w:t xml:space="preserve">Bachelor of Science in Information Technology </w:t>
      </w:r>
    </w:p>
    <w:p w:rsidR="00F60078" w:rsidRDefault="00F60078" w:rsidP="00F60078">
      <w:pPr>
        <w:spacing w:after="0" w:line="360" w:lineRule="auto"/>
        <w:ind w:left="2160"/>
        <w:rPr>
          <w:rFonts w:ascii="Times New Roman" w:hAnsi="Times New Roman" w:cs="Times New Roman"/>
          <w:b/>
          <w:sz w:val="24"/>
        </w:rPr>
      </w:pPr>
      <w:r>
        <w:rPr>
          <w:rFonts w:ascii="Times New Roman" w:hAnsi="Times New Roman" w:cs="Times New Roman"/>
          <w:b/>
          <w:sz w:val="24"/>
        </w:rPr>
        <w:t>Major in Mobile and Internet</w:t>
      </w:r>
    </w:p>
    <w:p w:rsidR="00F60078" w:rsidRPr="00A61048" w:rsidRDefault="00F60078" w:rsidP="00F60078">
      <w:pPr>
        <w:spacing w:after="0" w:line="360" w:lineRule="auto"/>
        <w:ind w:left="2160"/>
        <w:rPr>
          <w:rFonts w:ascii="Times New Roman" w:hAnsi="Times New Roman" w:cs="Times New Roman"/>
          <w:sz w:val="24"/>
        </w:rPr>
      </w:pPr>
      <w:r>
        <w:rPr>
          <w:rFonts w:ascii="Times New Roman" w:hAnsi="Times New Roman" w:cs="Times New Roman"/>
          <w:sz w:val="24"/>
        </w:rPr>
        <w:t>Magallanes, Makati City</w:t>
      </w:r>
    </w:p>
    <w:p w:rsidR="00881AB5" w:rsidRDefault="00881AB5" w:rsidP="00881AB5">
      <w:pPr>
        <w:jc w:val="center"/>
      </w:pPr>
      <w:r>
        <w:t>26</w:t>
      </w:r>
    </w:p>
    <w:p w:rsidR="008C3B89" w:rsidRDefault="008C3B89" w:rsidP="008C3B89"/>
    <w:p w:rsidR="008C3B89" w:rsidRDefault="008C3B89" w:rsidP="008C3B89">
      <w:pPr>
        <w:pStyle w:val="NoSpacing"/>
      </w:pPr>
      <w:r>
        <w:rPr>
          <w:noProof/>
        </w:rPr>
        <w:drawing>
          <wp:inline distT="0" distB="0" distL="0" distR="0" wp14:anchorId="5322F468" wp14:editId="7F071D82">
            <wp:extent cx="781050" cy="1123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s34.png"/>
                    <pic:cNvPicPr/>
                  </pic:nvPicPr>
                  <pic:blipFill>
                    <a:blip r:embed="rId57">
                      <a:extLst>
                        <a:ext uri="{28A0092B-C50C-407E-A947-70E740481C1C}">
                          <a14:useLocalDpi xmlns:a14="http://schemas.microsoft.com/office/drawing/2010/main" val="0"/>
                        </a:ext>
                      </a:extLst>
                    </a:blip>
                    <a:stretch>
                      <a:fillRect/>
                    </a:stretch>
                  </pic:blipFill>
                  <pic:spPr>
                    <a:xfrm>
                      <a:off x="0" y="0"/>
                      <a:ext cx="781366" cy="1124405"/>
                    </a:xfrm>
                    <a:prstGeom prst="rect">
                      <a:avLst/>
                    </a:prstGeom>
                  </pic:spPr>
                </pic:pic>
              </a:graphicData>
            </a:graphic>
          </wp:inline>
        </w:drawing>
      </w:r>
    </w:p>
    <w:p w:rsidR="008C3B89" w:rsidRDefault="008C3B89" w:rsidP="008C3B89">
      <w:pPr>
        <w:pStyle w:val="NoSpacing"/>
      </w:pPr>
    </w:p>
    <w:p w:rsidR="008C3B89" w:rsidRPr="007F4CED" w:rsidRDefault="008C3B89" w:rsidP="008C3B89">
      <w:pPr>
        <w:pStyle w:val="NoSpacing"/>
        <w:rPr>
          <w:rFonts w:ascii="Arial" w:hAnsi="Arial" w:cs="Arial"/>
          <w:b/>
        </w:rPr>
      </w:pPr>
      <w:r w:rsidRPr="007F4CED">
        <w:rPr>
          <w:rFonts w:ascii="Arial" w:hAnsi="Arial" w:cs="Arial"/>
          <w:b/>
        </w:rPr>
        <w:t>ROUZANDRA B. ZUNIGA</w:t>
      </w:r>
    </w:p>
    <w:p w:rsidR="008C3B89" w:rsidRPr="007F4CED" w:rsidRDefault="008C3B89" w:rsidP="008C3B89">
      <w:pPr>
        <w:pStyle w:val="NoSpacing"/>
        <w:rPr>
          <w:rFonts w:ascii="Arial" w:hAnsi="Arial" w:cs="Arial"/>
        </w:rPr>
      </w:pPr>
      <w:r w:rsidRPr="007F4CED">
        <w:rPr>
          <w:rFonts w:ascii="Arial" w:hAnsi="Arial" w:cs="Arial"/>
        </w:rPr>
        <w:t>161 Ligas 1 Bacoor Cavite City</w:t>
      </w:r>
    </w:p>
    <w:p w:rsidR="008C3B89" w:rsidRPr="007F4CED" w:rsidRDefault="008C3B89" w:rsidP="008C3B89">
      <w:pPr>
        <w:pStyle w:val="NoSpacing"/>
        <w:rPr>
          <w:rFonts w:ascii="Arial" w:hAnsi="Arial" w:cs="Arial"/>
        </w:rPr>
      </w:pPr>
      <w:r w:rsidRPr="007F4CED">
        <w:rPr>
          <w:rFonts w:ascii="Arial" w:hAnsi="Arial" w:cs="Arial"/>
        </w:rPr>
        <w:t>09261576992</w:t>
      </w:r>
    </w:p>
    <w:p w:rsidR="008C3B89" w:rsidRPr="007F4CED" w:rsidRDefault="00D03B73" w:rsidP="008C3B89">
      <w:pPr>
        <w:pStyle w:val="NoSpacing"/>
        <w:rPr>
          <w:rFonts w:ascii="Arial" w:hAnsi="Arial" w:cs="Arial"/>
        </w:rPr>
      </w:pPr>
      <w:hyperlink r:id="rId58" w:history="1">
        <w:r w:rsidR="008C3B89" w:rsidRPr="007F4CED">
          <w:rPr>
            <w:rStyle w:val="Hyperlink"/>
            <w:rFonts w:ascii="Arial" w:hAnsi="Arial" w:cs="Arial"/>
          </w:rPr>
          <w:t>rouzandra.zofficial@gmail.com</w:t>
        </w:r>
      </w:hyperlink>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b/>
        </w:rPr>
      </w:pPr>
      <w:r w:rsidRPr="007F4CED">
        <w:rPr>
          <w:rFonts w:ascii="Arial" w:hAnsi="Arial" w:cs="Arial"/>
          <w:b/>
        </w:rPr>
        <w:t>EDUCATION</w:t>
      </w:r>
    </w:p>
    <w:p w:rsidR="008C3B89" w:rsidRPr="007F4CED" w:rsidRDefault="008C3B89" w:rsidP="008C3B89">
      <w:pPr>
        <w:pStyle w:val="NoSpacing"/>
        <w:rPr>
          <w:rFonts w:ascii="Arial" w:hAnsi="Arial" w:cs="Arial"/>
        </w:rPr>
      </w:pPr>
      <w:r w:rsidRPr="007F4CED">
        <w:rPr>
          <w:rFonts w:ascii="Arial" w:hAnsi="Arial" w:cs="Arial"/>
        </w:rPr>
        <w:t>Asia Pacific College, Makati City, 2013-Present</w:t>
      </w:r>
    </w:p>
    <w:p w:rsidR="008C3B89" w:rsidRPr="007F4CED" w:rsidRDefault="008C3B89" w:rsidP="008C3B89">
      <w:pPr>
        <w:pStyle w:val="NoSpacing"/>
        <w:rPr>
          <w:rFonts w:ascii="Arial" w:hAnsi="Arial" w:cs="Arial"/>
        </w:rPr>
      </w:pPr>
      <w:r w:rsidRPr="007F4CED">
        <w:rPr>
          <w:rFonts w:ascii="Arial" w:hAnsi="Arial" w:cs="Arial"/>
        </w:rPr>
        <w:t>Bachelor of Science Information Technology, Major in Mobile Internet.</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rPr>
      </w:pPr>
      <w:r w:rsidRPr="007F4CED">
        <w:rPr>
          <w:rFonts w:ascii="Arial" w:hAnsi="Arial" w:cs="Arial"/>
        </w:rPr>
        <w:t>Westfield Science Oriented School Las Pinas City, 2009-2010</w:t>
      </w:r>
    </w:p>
    <w:p w:rsidR="008C3B89" w:rsidRPr="007F4CED" w:rsidRDefault="008C3B89" w:rsidP="008C3B89">
      <w:pPr>
        <w:pStyle w:val="NoSpacing"/>
        <w:rPr>
          <w:rFonts w:ascii="Arial" w:hAnsi="Arial" w:cs="Arial"/>
        </w:rPr>
      </w:pPr>
      <w:r w:rsidRPr="007F4CED">
        <w:rPr>
          <w:rFonts w:ascii="Arial" w:hAnsi="Arial" w:cs="Arial"/>
        </w:rPr>
        <w:t>High School Diploma,April 2010</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b/>
        </w:rPr>
      </w:pPr>
      <w:r w:rsidRPr="007F4CED">
        <w:rPr>
          <w:rFonts w:ascii="Arial" w:hAnsi="Arial" w:cs="Arial"/>
          <w:b/>
        </w:rPr>
        <w:t>EXTRACURRICULAR ACTIVITIES</w:t>
      </w:r>
    </w:p>
    <w:p w:rsidR="008C3B89" w:rsidRPr="007F4CED" w:rsidRDefault="008C3B89" w:rsidP="008C3B89">
      <w:pPr>
        <w:pStyle w:val="NoSpacing"/>
        <w:rPr>
          <w:rFonts w:ascii="Arial" w:hAnsi="Arial" w:cs="Arial"/>
        </w:rPr>
      </w:pPr>
      <w:r w:rsidRPr="007F4CED">
        <w:rPr>
          <w:rFonts w:ascii="Arial" w:hAnsi="Arial" w:cs="Arial"/>
        </w:rPr>
        <w:t>GUEST EVENT JUDGE (Rock Battle of The Bands) Las Pinas City April 2011</w:t>
      </w:r>
    </w:p>
    <w:p w:rsidR="008C3B89" w:rsidRPr="007F4CED" w:rsidRDefault="008C3B89" w:rsidP="008C3B89">
      <w:pPr>
        <w:pStyle w:val="NoSpacing"/>
        <w:rPr>
          <w:rFonts w:ascii="Arial" w:hAnsi="Arial" w:cs="Arial"/>
        </w:rPr>
      </w:pPr>
      <w:r w:rsidRPr="007F4CED">
        <w:rPr>
          <w:rFonts w:ascii="Arial" w:hAnsi="Arial" w:cs="Arial"/>
        </w:rPr>
        <w:t>FREELANCE LEAD VOCALIST, Jellyrocks Band February 2012</w:t>
      </w:r>
    </w:p>
    <w:p w:rsidR="008C3B89" w:rsidRPr="007F4CED" w:rsidRDefault="008C3B89" w:rsidP="008C3B89">
      <w:pPr>
        <w:pStyle w:val="NoSpacing"/>
        <w:rPr>
          <w:rFonts w:ascii="Arial" w:hAnsi="Arial" w:cs="Arial"/>
        </w:rPr>
      </w:pPr>
      <w:r w:rsidRPr="007F4CED">
        <w:rPr>
          <w:rFonts w:ascii="Arial" w:hAnsi="Arial" w:cs="Arial"/>
        </w:rPr>
        <w:t>Performed at Scarlet Jazz Bar, Sazi’s Bar….</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rPr>
      </w:pPr>
      <w:r w:rsidRPr="007F4CED">
        <w:rPr>
          <w:rFonts w:ascii="Arial" w:hAnsi="Arial" w:cs="Arial"/>
        </w:rPr>
        <w:t>CHINOY STAR KA NA GRANDFINALIST, NET25 CHINOYTV November 2013- January 2014 SM Moa Music Hall</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b/>
        </w:rPr>
      </w:pPr>
      <w:r w:rsidRPr="007F4CED">
        <w:rPr>
          <w:rFonts w:ascii="Arial" w:hAnsi="Arial" w:cs="Arial"/>
          <w:b/>
        </w:rPr>
        <w:t>GUEST SINGER</w:t>
      </w:r>
    </w:p>
    <w:p w:rsidR="008C3B89" w:rsidRPr="007F4CED" w:rsidRDefault="008C3B89" w:rsidP="008C3B89">
      <w:pPr>
        <w:pStyle w:val="NoSpacing"/>
        <w:rPr>
          <w:rFonts w:ascii="Arial" w:hAnsi="Arial" w:cs="Arial"/>
        </w:rPr>
      </w:pPr>
      <w:r w:rsidRPr="007F4CED">
        <w:rPr>
          <w:rFonts w:ascii="Arial" w:hAnsi="Arial" w:cs="Arial"/>
        </w:rPr>
        <w:t>Federation of Filipino Chinese Alumni Association(Century Seafood Hotel Restaurant) February 2014</w:t>
      </w:r>
    </w:p>
    <w:p w:rsidR="008C3B89" w:rsidRPr="007F4CED" w:rsidRDefault="008C3B89" w:rsidP="008C3B89">
      <w:pPr>
        <w:pStyle w:val="NoSpacing"/>
        <w:rPr>
          <w:rFonts w:ascii="Arial" w:hAnsi="Arial" w:cs="Arial"/>
        </w:rPr>
      </w:pPr>
      <w:r w:rsidRPr="007F4CED">
        <w:rPr>
          <w:rFonts w:ascii="Arial" w:hAnsi="Arial" w:cs="Arial"/>
        </w:rPr>
        <w:t>SIDE A Gig Ticket Promoting (19 East Bar &amp; Grill) February 2014</w:t>
      </w:r>
    </w:p>
    <w:p w:rsidR="008C3B89" w:rsidRPr="007F4CED" w:rsidRDefault="008C3B89" w:rsidP="008C3B89">
      <w:pPr>
        <w:pStyle w:val="NoSpacing"/>
        <w:rPr>
          <w:rFonts w:ascii="Arial" w:hAnsi="Arial" w:cs="Arial"/>
        </w:rPr>
      </w:pPr>
      <w:r w:rsidRPr="007F4CED">
        <w:rPr>
          <w:rFonts w:ascii="Arial" w:hAnsi="Arial" w:cs="Arial"/>
        </w:rPr>
        <w:t>MOR 101.9 For Life Ticket Promotion SIDE A Concert On Air ABSCBN Studio March 2014</w:t>
      </w:r>
    </w:p>
    <w:p w:rsidR="008C3B89" w:rsidRPr="007F4CED" w:rsidRDefault="008C3B89" w:rsidP="008C3B89">
      <w:pPr>
        <w:pStyle w:val="NoSpacing"/>
        <w:rPr>
          <w:rFonts w:ascii="Arial" w:hAnsi="Arial" w:cs="Arial"/>
        </w:rPr>
      </w:pPr>
      <w:r w:rsidRPr="007F4CED">
        <w:rPr>
          <w:rFonts w:ascii="Arial" w:hAnsi="Arial" w:cs="Arial"/>
        </w:rPr>
        <w:t>SIDE A throwback and Giveback Concert Special Guest Ryzza Mae Dizon(Aliw Theater) April 2014</w:t>
      </w:r>
    </w:p>
    <w:p w:rsidR="008C3B89" w:rsidRPr="007F4CED" w:rsidRDefault="008C3B89" w:rsidP="008C3B89">
      <w:pPr>
        <w:pStyle w:val="NoSpacing"/>
        <w:rPr>
          <w:rFonts w:ascii="Arial" w:hAnsi="Arial" w:cs="Arial"/>
        </w:rPr>
      </w:pPr>
      <w:r w:rsidRPr="007F4CED">
        <w:rPr>
          <w:rFonts w:ascii="Arial" w:hAnsi="Arial" w:cs="Arial"/>
        </w:rPr>
        <w:t>Reimos Place Grill and Bar (Dasmarinas Cavite) July 2014</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rPr>
      </w:pPr>
      <w:r w:rsidRPr="007F4CED">
        <w:rPr>
          <w:rFonts w:ascii="Arial" w:hAnsi="Arial" w:cs="Arial"/>
        </w:rPr>
        <w:t>OPM PAGCOR Semifinalist – A Nationwide Search for The Total OPM Performer (Casino Filipino Waterfront Hotel) May 2014</w:t>
      </w:r>
    </w:p>
    <w:p w:rsidR="008C3B89" w:rsidRPr="007F4CED" w:rsidRDefault="008C3B89" w:rsidP="008C3B89">
      <w:pPr>
        <w:pStyle w:val="NoSpacing"/>
        <w:rPr>
          <w:rFonts w:ascii="Arial" w:hAnsi="Arial" w:cs="Arial"/>
          <w:b/>
        </w:rPr>
      </w:pPr>
    </w:p>
    <w:p w:rsidR="008C3B89" w:rsidRPr="007F4CED" w:rsidRDefault="008C3B89" w:rsidP="008C3B89">
      <w:pPr>
        <w:pStyle w:val="NoSpacing"/>
        <w:rPr>
          <w:rFonts w:ascii="Arial" w:hAnsi="Arial" w:cs="Arial"/>
        </w:rPr>
      </w:pPr>
      <w:r w:rsidRPr="007F4CED">
        <w:rPr>
          <w:rFonts w:ascii="Arial" w:hAnsi="Arial" w:cs="Arial"/>
          <w:b/>
        </w:rPr>
        <w:t>SEMINARS ATTENDED</w:t>
      </w:r>
    </w:p>
    <w:p w:rsidR="008C3B89" w:rsidRPr="007F4CED" w:rsidRDefault="008C3B89" w:rsidP="008C3B89">
      <w:pPr>
        <w:pStyle w:val="NoSpacing"/>
        <w:rPr>
          <w:rFonts w:ascii="Arial" w:hAnsi="Arial" w:cs="Arial"/>
        </w:rPr>
      </w:pPr>
      <w:r w:rsidRPr="007F4CED">
        <w:rPr>
          <w:rFonts w:ascii="Arial" w:hAnsi="Arial" w:cs="Arial"/>
        </w:rPr>
        <w:t>Go Negosyo Seminar World Trade Center Convention 2011</w:t>
      </w:r>
    </w:p>
    <w:p w:rsidR="008C3B89" w:rsidRPr="007F4CED" w:rsidRDefault="008C3B89" w:rsidP="008C3B89">
      <w:pPr>
        <w:pStyle w:val="NoSpacing"/>
        <w:rPr>
          <w:rFonts w:ascii="Arial" w:hAnsi="Arial" w:cs="Arial"/>
          <w:b/>
        </w:rPr>
      </w:pPr>
      <w:r w:rsidRPr="007F4CED">
        <w:rPr>
          <w:rFonts w:ascii="Arial" w:hAnsi="Arial" w:cs="Arial"/>
          <w:b/>
        </w:rPr>
        <w:t>SKILLS</w:t>
      </w:r>
    </w:p>
    <w:p w:rsidR="008C3B89" w:rsidRPr="007F4CED" w:rsidRDefault="008C3B89" w:rsidP="008C3B89">
      <w:pPr>
        <w:pStyle w:val="NoSpacing"/>
        <w:rPr>
          <w:rFonts w:ascii="Arial" w:hAnsi="Arial" w:cs="Arial"/>
        </w:rPr>
      </w:pPr>
    </w:p>
    <w:p w:rsidR="008C3B89" w:rsidRPr="007F4CED" w:rsidRDefault="008C3B89" w:rsidP="008C3B89">
      <w:pPr>
        <w:pStyle w:val="NoSpacing"/>
        <w:rPr>
          <w:rFonts w:ascii="Arial" w:hAnsi="Arial" w:cs="Arial"/>
        </w:rPr>
      </w:pPr>
      <w:r w:rsidRPr="007F4CED">
        <w:rPr>
          <w:rFonts w:ascii="Arial" w:hAnsi="Arial" w:cs="Arial"/>
          <w:b/>
        </w:rPr>
        <w:t>Language Skills</w:t>
      </w:r>
      <w:r w:rsidRPr="007F4CED">
        <w:rPr>
          <w:rFonts w:ascii="Arial" w:hAnsi="Arial" w:cs="Arial"/>
        </w:rPr>
        <w:t>: Fluent in Filipino and English</w:t>
      </w:r>
    </w:p>
    <w:p w:rsidR="008C3B89" w:rsidRDefault="008C3B89" w:rsidP="008C3B89">
      <w:pPr>
        <w:pStyle w:val="NoSpacing"/>
        <w:rPr>
          <w:rFonts w:ascii="Arial" w:hAnsi="Arial" w:cs="Arial"/>
        </w:rPr>
      </w:pPr>
      <w:r w:rsidRPr="007F4CED">
        <w:rPr>
          <w:rFonts w:ascii="Arial" w:hAnsi="Arial" w:cs="Arial"/>
          <w:b/>
        </w:rPr>
        <w:t>Computer Skills:</w:t>
      </w:r>
      <w:r w:rsidRPr="007F4CED">
        <w:rPr>
          <w:rFonts w:ascii="Arial" w:hAnsi="Arial" w:cs="Arial"/>
        </w:rPr>
        <w:t xml:space="preserve"> Knowledgeable in Word Processing Microsoft Office Applications and Graphic Design, Java,skilled in Database MySQL, Programming.</w:t>
      </w:r>
    </w:p>
    <w:p w:rsidR="00F60078" w:rsidRDefault="008C3B89" w:rsidP="008C3B89">
      <w:pPr>
        <w:pStyle w:val="NoSpacing"/>
        <w:jc w:val="center"/>
        <w:rPr>
          <w:rFonts w:ascii="Arial" w:eastAsiaTheme="minorEastAsia" w:hAnsi="Arial" w:cs="Arial"/>
          <w:sz w:val="24"/>
          <w:szCs w:val="24"/>
          <w:lang w:eastAsia="zh-TW"/>
        </w:rPr>
      </w:pPr>
      <w:r w:rsidRPr="008C3B89">
        <w:rPr>
          <w:rFonts w:ascii="Arial" w:eastAsiaTheme="minorEastAsia" w:hAnsi="Arial" w:cs="Arial"/>
          <w:sz w:val="24"/>
          <w:szCs w:val="24"/>
          <w:lang w:eastAsia="zh-TW"/>
        </w:rPr>
        <w:t>２７</w:t>
      </w:r>
    </w:p>
    <w:p w:rsidR="00CC0D37" w:rsidRDefault="00CC0D37" w:rsidP="00CC0D37">
      <w:pPr>
        <w:pStyle w:val="line"/>
        <w:jc w:val="left"/>
      </w:pPr>
    </w:p>
    <w:p w:rsidR="00CC0D37" w:rsidRDefault="00CC0D37" w:rsidP="00CC0D37">
      <w:pPr>
        <w:pStyle w:val="line"/>
        <w:jc w:val="center"/>
      </w:pPr>
    </w:p>
    <w:p w:rsidR="00CC0D37" w:rsidRDefault="00CC0D37" w:rsidP="00CC0D37">
      <w:pPr>
        <w:pStyle w:val="line"/>
        <w:jc w:val="center"/>
      </w:pPr>
    </w:p>
    <w:p w:rsidR="00CC0D37" w:rsidRDefault="00CC0D37" w:rsidP="00CC0D37">
      <w:pPr>
        <w:pStyle w:val="line"/>
        <w:jc w:val="center"/>
      </w:pPr>
    </w:p>
    <w:p w:rsidR="00CC0D37" w:rsidRDefault="00CC0D37" w:rsidP="00CC0D37">
      <w:pPr>
        <w:pStyle w:val="line"/>
        <w:jc w:val="center"/>
      </w:pPr>
    </w:p>
    <w:p w:rsidR="00CC0D37" w:rsidRDefault="00CC0D37" w:rsidP="00CC0D37">
      <w:pPr>
        <w:pStyle w:val="ByLine"/>
        <w:spacing w:before="57" w:after="57"/>
        <w:jc w:val="center"/>
        <w:rPr>
          <w:sz w:val="44"/>
          <w:szCs w:val="44"/>
        </w:rPr>
      </w:pPr>
      <w:r w:rsidRPr="00182D02">
        <w:rPr>
          <w:sz w:val="44"/>
          <w:szCs w:val="44"/>
        </w:rPr>
        <w:t>Project Plan</w:t>
      </w:r>
    </w:p>
    <w:p w:rsidR="00CC0D37" w:rsidRDefault="00CC0D37" w:rsidP="00CC0D37">
      <w:pPr>
        <w:pStyle w:val="line"/>
        <w:jc w:val="center"/>
      </w:pPr>
      <w:r>
        <w:t>FoodTrip Search Engine</w:t>
      </w:r>
    </w:p>
    <w:p w:rsidR="00CC0D37" w:rsidRPr="00182D02" w:rsidRDefault="00CC0D37" w:rsidP="00CC0D37">
      <w:pPr>
        <w:pStyle w:val="ByLine"/>
        <w:spacing w:before="57" w:after="57"/>
        <w:jc w:val="center"/>
        <w:rPr>
          <w:sz w:val="44"/>
          <w:szCs w:val="44"/>
        </w:rPr>
      </w:pPr>
    </w:p>
    <w:p w:rsidR="00CC0D37" w:rsidRDefault="00CC0D37" w:rsidP="00CC0D37">
      <w:pPr>
        <w:sectPr w:rsidR="00CC0D37">
          <w:headerReference w:type="first" r:id="rId59"/>
          <w:pgSz w:w="12240" w:h="15840"/>
          <w:pgMar w:top="1440" w:right="1440" w:bottom="1440" w:left="1440" w:header="720" w:footer="720" w:gutter="0"/>
          <w:pgNumType w:fmt="lowerRoman" w:start="1"/>
          <w:cols w:space="720"/>
          <w:titlePg/>
          <w:docGrid w:linePitch="360"/>
        </w:sectPr>
      </w:pPr>
    </w:p>
    <w:p w:rsidR="00CC0D37" w:rsidRDefault="00CC0D37" w:rsidP="00CC0D37">
      <w:pPr>
        <w:pStyle w:val="TOCEntry"/>
        <w:rPr>
          <w:rFonts w:ascii="Arial" w:hAnsi="Arial" w:cs="Arial"/>
          <w:sz w:val="28"/>
        </w:rPr>
      </w:pPr>
      <w:bookmarkStart w:id="58" w:name="__RefHeading___Toc18551415"/>
      <w:bookmarkEnd w:id="58"/>
      <w:r>
        <w:rPr>
          <w:rFonts w:ascii="Arial" w:hAnsi="Arial" w:cs="Arial"/>
        </w:rPr>
        <w:t>Table of Contents</w:t>
      </w:r>
    </w:p>
    <w:p w:rsidR="00CC0D37" w:rsidRDefault="00CC0D37" w:rsidP="00CC0D37">
      <w:pPr>
        <w:rPr>
          <w:rFonts w:ascii="Arial" w:hAnsi="Arial" w:cs="Arial"/>
          <w:b/>
          <w:sz w:val="28"/>
        </w:rPr>
      </w:pPr>
    </w:p>
    <w:p w:rsidR="00CC0D37" w:rsidRDefault="00CC0D37" w:rsidP="00CC0D37">
      <w:pPr>
        <w:pStyle w:val="TOC1"/>
        <w:rPr>
          <w:rFonts w:ascii="Arial" w:hAnsi="Arial" w:cs="Arial"/>
        </w:rPr>
      </w:pPr>
      <w:r>
        <w:fldChar w:fldCharType="begin"/>
      </w:r>
      <w:r>
        <w:instrText xml:space="preserve"> TOC \o "1-3" \t "TOCentry,1" </w:instrText>
      </w:r>
      <w:r>
        <w:fldChar w:fldCharType="separate"/>
      </w:r>
      <w:r>
        <w:rPr>
          <w:rFonts w:ascii="Arial" w:hAnsi="Arial" w:cs="Arial"/>
        </w:rPr>
        <w:t>Table of Contents</w:t>
      </w:r>
      <w:r>
        <w:rPr>
          <w:rFonts w:ascii="Arial" w:hAnsi="Arial" w:cs="Arial"/>
        </w:rPr>
        <w:tab/>
      </w:r>
      <w:hyperlink w:anchor="__RefHeading___Toc18551415" w:history="1">
        <w:r>
          <w:rPr>
            <w:rStyle w:val="IndexLink"/>
            <w:rFonts w:ascii="Arial" w:hAnsi="Arial" w:cs="Arial"/>
          </w:rPr>
          <w:t>ii</w:t>
        </w:r>
      </w:hyperlink>
    </w:p>
    <w:p w:rsidR="00CC0D37" w:rsidRDefault="00CC0D37" w:rsidP="00CC0D37">
      <w:pPr>
        <w:pStyle w:val="TOC1"/>
        <w:rPr>
          <w:rFonts w:ascii="Arial" w:hAnsi="Arial" w:cs="Arial"/>
        </w:rPr>
      </w:pPr>
      <w:r>
        <w:rPr>
          <w:rFonts w:ascii="Arial" w:hAnsi="Arial" w:cs="Arial"/>
        </w:rPr>
        <w:t>Revision History</w:t>
      </w:r>
      <w:r>
        <w:rPr>
          <w:rFonts w:ascii="Arial" w:hAnsi="Arial" w:cs="Arial"/>
        </w:rPr>
        <w:tab/>
      </w:r>
      <w:hyperlink w:anchor="__RefHeading___Toc18551416" w:history="1">
        <w:r>
          <w:rPr>
            <w:rStyle w:val="IndexLink"/>
            <w:rFonts w:ascii="Arial" w:hAnsi="Arial" w:cs="Arial"/>
          </w:rPr>
          <w:t>ii</w:t>
        </w:r>
      </w:hyperlink>
    </w:p>
    <w:p w:rsidR="00CC0D37" w:rsidRDefault="00CC0D37" w:rsidP="00CC0D37">
      <w:pPr>
        <w:pStyle w:val="TOC1"/>
      </w:pPr>
      <w:r>
        <w:rPr>
          <w:rFonts w:ascii="Arial" w:hAnsi="Arial" w:cs="Arial"/>
        </w:rPr>
        <w:t>1.</w:t>
      </w:r>
      <w:r>
        <w:rPr>
          <w:rFonts w:ascii="Arial" w:hAnsi="Arial" w:cs="Arial"/>
        </w:rPr>
        <w:tab/>
        <w:t>Business Requirements</w:t>
      </w:r>
      <w:r>
        <w:rPr>
          <w:rFonts w:ascii="Arial" w:hAnsi="Arial" w:cs="Arial"/>
        </w:rPr>
        <w:tab/>
      </w:r>
      <w:hyperlink w:anchor="__RefHeading___Toc18551417" w:history="1">
        <w:r>
          <w:rPr>
            <w:rStyle w:val="IndexLink"/>
            <w:rFonts w:ascii="Arial" w:hAnsi="Arial" w:cs="Arial"/>
          </w:rPr>
          <w:t>1</w:t>
        </w:r>
      </w:hyperlink>
    </w:p>
    <w:p w:rsidR="00CC0D37" w:rsidRDefault="00CC0D37" w:rsidP="00CC0D37">
      <w:pPr>
        <w:pStyle w:val="TOC1"/>
        <w:tabs>
          <w:tab w:val="clear" w:pos="360"/>
          <w:tab w:val="clear" w:pos="8630"/>
          <w:tab w:val="left" w:pos="540"/>
          <w:tab w:val="right" w:leader="dot" w:pos="9360"/>
        </w:tabs>
        <w:rPr>
          <w:rFonts w:ascii="Arial" w:eastAsia="Arial" w:hAnsi="Arial" w:cs="Arial"/>
        </w:rPr>
      </w:pPr>
      <w:r>
        <w:t>1.0</w:t>
      </w:r>
      <w:r>
        <w:rPr>
          <w:rFonts w:ascii="Arial" w:hAnsi="Arial" w:cs="Arial"/>
        </w:rPr>
        <w:tab/>
        <w:t>General Information</w:t>
      </w:r>
      <w:r>
        <w:t>.................................................................................................1</w:t>
      </w:r>
    </w:p>
    <w:p w:rsidR="00CC0D37" w:rsidRPr="009D1781" w:rsidRDefault="00CC0D37" w:rsidP="00CC0D37">
      <w:pPr>
        <w:pStyle w:val="TOC2"/>
        <w:tabs>
          <w:tab w:val="clear" w:pos="800"/>
          <w:tab w:val="clear" w:pos="8630"/>
          <w:tab w:val="left" w:pos="1080"/>
          <w:tab w:val="right" w:leader="dot" w:pos="9360"/>
        </w:tabs>
        <w:ind w:left="0"/>
        <w:rPr>
          <w:rFonts w:ascii="Arial" w:eastAsia="Arial" w:hAnsi="Arial" w:cs="Arial"/>
        </w:rPr>
      </w:pPr>
      <w:r>
        <w:rPr>
          <w:rFonts w:ascii="Arial" w:eastAsia="Arial" w:hAnsi="Arial" w:cs="Arial"/>
        </w:rPr>
        <w:t xml:space="preserve">     </w:t>
      </w:r>
      <w:r>
        <w:rPr>
          <w:rFonts w:ascii="Arial" w:hAnsi="Arial" w:cs="Arial"/>
        </w:rPr>
        <w:t>1.1.Purpose, Scope, and Objectives………………………………………………</w:t>
      </w:r>
      <w:r>
        <w:fldChar w:fldCharType="begin"/>
      </w:r>
      <w:r>
        <w:instrText xml:space="preserve"> GOTOBUTTON _Toc481568202  </w:instrText>
      </w:r>
      <w:r>
        <w:rPr>
          <w:rFonts w:ascii="Arial" w:hAnsi="Arial" w:cs="Arial"/>
        </w:rPr>
        <w:fldChar w:fldCharType="end"/>
      </w:r>
      <w:r>
        <w:rPr>
          <w:rFonts w:ascii="Arial" w:hAnsi="Arial" w:cs="Arial"/>
        </w:rPr>
        <w:t>1</w:t>
      </w:r>
    </w:p>
    <w:p w:rsidR="00CC0D37" w:rsidRPr="009D1781" w:rsidRDefault="00CC0D37" w:rsidP="00CC0D37">
      <w:pPr>
        <w:pStyle w:val="TOC2"/>
        <w:tabs>
          <w:tab w:val="clear" w:pos="800"/>
          <w:tab w:val="clear" w:pos="8630"/>
          <w:tab w:val="left" w:pos="1080"/>
          <w:tab w:val="right" w:leader="dot" w:pos="9360"/>
        </w:tabs>
        <w:ind w:left="0"/>
        <w:rPr>
          <w:rFonts w:ascii="Arial" w:eastAsia="Arial" w:hAnsi="Arial" w:cs="Arial"/>
        </w:rPr>
      </w:pPr>
      <w:r>
        <w:rPr>
          <w:rFonts w:ascii="Arial" w:eastAsia="Arial" w:hAnsi="Arial" w:cs="Arial"/>
        </w:rPr>
        <w:t xml:space="preserve">     </w:t>
      </w:r>
      <w:r>
        <w:rPr>
          <w:rFonts w:ascii="Arial" w:hAnsi="Arial" w:cs="Arial"/>
        </w:rPr>
        <w:t>1.2.System Overview</w:t>
      </w:r>
      <w:r>
        <w:fldChar w:fldCharType="begin"/>
      </w:r>
      <w:r>
        <w:instrText xml:space="preserve"> GOTOBUTTON _Toc481568203  </w:instrText>
      </w:r>
      <w:r>
        <w:rPr>
          <w:rFonts w:ascii="Arial" w:hAnsi="Arial" w:cs="Arial"/>
        </w:rPr>
        <w:fldChar w:fldCharType="end"/>
      </w:r>
      <w:r>
        <w:rPr>
          <w:rFonts w:ascii="Arial" w:hAnsi="Arial" w:cs="Arial"/>
        </w:rPr>
        <w:t>………………………………………………………………..2</w:t>
      </w:r>
    </w:p>
    <w:p w:rsidR="00CC0D37" w:rsidRPr="009D1781" w:rsidRDefault="00CC0D37" w:rsidP="00CC0D37">
      <w:pPr>
        <w:pStyle w:val="TOC2"/>
        <w:tabs>
          <w:tab w:val="clear" w:pos="800"/>
          <w:tab w:val="clear" w:pos="8630"/>
          <w:tab w:val="left" w:pos="1080"/>
          <w:tab w:val="right" w:leader="dot" w:pos="9360"/>
        </w:tabs>
        <w:ind w:left="0"/>
        <w:rPr>
          <w:rFonts w:ascii="Arial" w:eastAsia="Arial" w:hAnsi="Arial" w:cs="Arial"/>
        </w:rPr>
      </w:pPr>
      <w:r>
        <w:rPr>
          <w:rFonts w:ascii="Arial" w:eastAsia="Arial" w:hAnsi="Arial" w:cs="Arial"/>
        </w:rPr>
        <w:t xml:space="preserve">     </w:t>
      </w:r>
      <w:r>
        <w:rPr>
          <w:rFonts w:ascii="Arial" w:hAnsi="Arial" w:cs="Arial"/>
        </w:rPr>
        <w:t>1.3.Contacts………………………………………………………………………….</w:t>
      </w:r>
      <w:r>
        <w:fldChar w:fldCharType="begin"/>
      </w:r>
      <w:r>
        <w:instrText xml:space="preserve"> GOTOBUTTON _Toc481568204  </w:instrText>
      </w:r>
      <w:r>
        <w:rPr>
          <w:rFonts w:ascii="Arial" w:hAnsi="Arial" w:cs="Arial"/>
        </w:rPr>
        <w:fldChar w:fldCharType="end"/>
      </w:r>
      <w:r>
        <w:rPr>
          <w:rFonts w:ascii="Arial" w:hAnsi="Arial" w:cs="Arial"/>
        </w:rPr>
        <w:t>2</w:t>
      </w:r>
    </w:p>
    <w:p w:rsidR="00CC0D37" w:rsidRPr="009D1781" w:rsidRDefault="00CC0D37" w:rsidP="00CC0D37">
      <w:pPr>
        <w:pStyle w:val="TOC2"/>
        <w:tabs>
          <w:tab w:val="clear" w:pos="800"/>
          <w:tab w:val="clear" w:pos="8630"/>
          <w:tab w:val="left" w:pos="1080"/>
          <w:tab w:val="right" w:leader="dot" w:pos="9360"/>
        </w:tabs>
        <w:ind w:left="0"/>
        <w:rPr>
          <w:rFonts w:ascii="Arial" w:eastAsia="Arial" w:hAnsi="Arial" w:cs="Arial"/>
        </w:rPr>
      </w:pPr>
      <w:r>
        <w:rPr>
          <w:rFonts w:ascii="Arial" w:eastAsia="Arial" w:hAnsi="Arial" w:cs="Arial"/>
        </w:rPr>
        <w:t xml:space="preserve">     </w:t>
      </w:r>
      <w:r>
        <w:rPr>
          <w:rFonts w:ascii="Arial" w:hAnsi="Arial" w:cs="Arial"/>
        </w:rPr>
        <w:t>1.4.Project References………………………………………………………….…..</w:t>
      </w:r>
      <w:r>
        <w:fldChar w:fldCharType="begin"/>
      </w:r>
      <w:r>
        <w:instrText xml:space="preserve"> GOTOBUTTON _Toc481568205  </w:instrText>
      </w:r>
      <w:r>
        <w:rPr>
          <w:rFonts w:ascii="Arial" w:hAnsi="Arial" w:cs="Arial"/>
        </w:rPr>
        <w:fldChar w:fldCharType="end"/>
      </w:r>
      <w:r>
        <w:rPr>
          <w:rFonts w:ascii="Arial" w:hAnsi="Arial" w:cs="Arial"/>
        </w:rPr>
        <w:t>3</w:t>
      </w:r>
    </w:p>
    <w:p w:rsidR="00CC0D37" w:rsidRPr="009D1781" w:rsidRDefault="00CC0D37" w:rsidP="00CC0D37">
      <w:pPr>
        <w:pStyle w:val="TOC2"/>
        <w:tabs>
          <w:tab w:val="clear" w:pos="800"/>
          <w:tab w:val="clear" w:pos="8630"/>
          <w:tab w:val="left" w:pos="1080"/>
          <w:tab w:val="right" w:leader="dot" w:pos="9360"/>
        </w:tabs>
        <w:ind w:left="0"/>
        <w:rPr>
          <w:rFonts w:ascii="Arial" w:eastAsia="Arial" w:hAnsi="Arial" w:cs="Arial"/>
        </w:rPr>
      </w:pPr>
      <w:r>
        <w:rPr>
          <w:rFonts w:ascii="Arial" w:eastAsia="Arial" w:hAnsi="Arial" w:cs="Arial"/>
        </w:rPr>
        <w:t xml:space="preserve">     </w:t>
      </w:r>
      <w:r>
        <w:rPr>
          <w:rFonts w:ascii="Arial" w:hAnsi="Arial" w:cs="Arial"/>
        </w:rPr>
        <w:t>1.5.Relationship to Other Projects</w:t>
      </w:r>
      <w:r>
        <w:fldChar w:fldCharType="begin"/>
      </w:r>
      <w:r>
        <w:instrText xml:space="preserve"> GOTOBUTTON _Toc481568206  </w:instrText>
      </w:r>
      <w:r>
        <w:rPr>
          <w:rFonts w:ascii="Arial" w:hAnsi="Arial" w:cs="Arial"/>
        </w:rPr>
        <w:fldChar w:fldCharType="end"/>
      </w:r>
      <w:r>
        <w:rPr>
          <w:rFonts w:ascii="Arial" w:hAnsi="Arial" w:cs="Arial"/>
        </w:rPr>
        <w:t>…………………………………………………3</w:t>
      </w:r>
    </w:p>
    <w:p w:rsidR="00CC0D37" w:rsidRPr="009D1781" w:rsidRDefault="00CC0D37" w:rsidP="00CC0D37">
      <w:pPr>
        <w:pStyle w:val="TOC2"/>
        <w:tabs>
          <w:tab w:val="clear" w:pos="800"/>
          <w:tab w:val="clear" w:pos="8630"/>
          <w:tab w:val="left" w:pos="1080"/>
          <w:tab w:val="right" w:leader="dot" w:pos="9360"/>
        </w:tabs>
        <w:ind w:left="0"/>
        <w:rPr>
          <w:rStyle w:val="IndexLink"/>
          <w:rFonts w:ascii="Arial" w:eastAsia="Arial" w:hAnsi="Arial" w:cs="Arial"/>
        </w:rPr>
      </w:pPr>
      <w:r>
        <w:rPr>
          <w:rFonts w:ascii="Arial" w:eastAsia="Arial" w:hAnsi="Arial" w:cs="Arial"/>
        </w:rPr>
        <w:t xml:space="preserve">     </w:t>
      </w:r>
      <w:r>
        <w:rPr>
          <w:rFonts w:ascii="Arial" w:hAnsi="Arial" w:cs="Arial"/>
        </w:rPr>
        <w:t>1.6.Organizational Interfaces</w:t>
      </w:r>
      <w:r>
        <w:fldChar w:fldCharType="begin"/>
      </w:r>
      <w:r>
        <w:instrText xml:space="preserve"> GOTOBUTTON _Toc481568207  </w:instrText>
      </w:r>
      <w:r>
        <w:fldChar w:fldCharType="end"/>
      </w:r>
      <w:r>
        <w:t>……………………………………………………….4</w:t>
      </w:r>
    </w:p>
    <w:p w:rsidR="00CC0D37" w:rsidRDefault="00CC0D37" w:rsidP="00CC0D37">
      <w:pPr>
        <w:pStyle w:val="TOC2"/>
        <w:tabs>
          <w:tab w:val="clear" w:pos="800"/>
          <w:tab w:val="clear" w:pos="8630"/>
          <w:tab w:val="left" w:pos="1080"/>
          <w:tab w:val="right" w:leader="dot" w:pos="9360"/>
        </w:tabs>
        <w:ind w:left="0"/>
        <w:rPr>
          <w:rFonts w:ascii="Arial" w:eastAsia="Arial" w:hAnsi="Arial" w:cs="Arial"/>
        </w:rPr>
      </w:pPr>
      <w:r>
        <w:rPr>
          <w:rStyle w:val="IndexLink"/>
          <w:rFonts w:ascii="Arial" w:eastAsia="Arial" w:hAnsi="Arial" w:cs="Arial"/>
        </w:rPr>
        <w:t xml:space="preserve">     </w:t>
      </w:r>
      <w:r>
        <w:rPr>
          <w:rStyle w:val="IndexLink"/>
          <w:rFonts w:ascii="Arial" w:hAnsi="Arial" w:cs="Arial"/>
        </w:rPr>
        <w:t>1.7.Acronyms and Abbreviations</w:t>
      </w:r>
      <w:r>
        <w:t>…………………………………………………..5</w:t>
      </w:r>
      <w:hyperlink w:anchor="__RefHeading___Toc18551419" w:history="1"/>
    </w:p>
    <w:p w:rsidR="00CC0D37" w:rsidRDefault="00CC0D37" w:rsidP="00CC0D37">
      <w:pPr>
        <w:pStyle w:val="TOC2"/>
        <w:tabs>
          <w:tab w:val="left" w:pos="720"/>
        </w:tabs>
        <w:ind w:left="0"/>
        <w:rPr>
          <w:rFonts w:ascii="Arial" w:hAnsi="Arial" w:cs="Arial"/>
        </w:rPr>
      </w:pPr>
      <w:r>
        <w:rPr>
          <w:rFonts w:ascii="Arial" w:eastAsia="Arial" w:hAnsi="Arial" w:cs="Arial"/>
        </w:rPr>
        <w:t xml:space="preserve">     </w:t>
      </w:r>
      <w:r>
        <w:rPr>
          <w:rFonts w:ascii="Arial" w:hAnsi="Arial" w:cs="Arial"/>
        </w:rPr>
        <w:t>1.8.</w:t>
      </w:r>
      <w:r>
        <w:rPr>
          <w:rFonts w:ascii="Arial" w:hAnsi="Arial" w:cs="Arial"/>
        </w:rPr>
        <w:tab/>
        <w:t>Background</w:t>
      </w:r>
      <w:r>
        <w:rPr>
          <w:rFonts w:ascii="Arial" w:hAnsi="Arial" w:cs="Arial"/>
        </w:rPr>
        <w:tab/>
        <w:t>5</w:t>
      </w:r>
      <w:hyperlink w:anchor="__RefHeading___Toc18551419" w:history="1"/>
    </w:p>
    <w:p w:rsidR="00CC0D37" w:rsidRDefault="00CC0D37" w:rsidP="00CC0D37">
      <w:pPr>
        <w:pStyle w:val="TOC2"/>
        <w:tabs>
          <w:tab w:val="left" w:pos="720"/>
        </w:tabs>
        <w:rPr>
          <w:rFonts w:ascii="Arial" w:hAnsi="Arial" w:cs="Arial"/>
        </w:rPr>
      </w:pPr>
      <w:r>
        <w:rPr>
          <w:rFonts w:ascii="Arial" w:hAnsi="Arial" w:cs="Arial"/>
        </w:rPr>
        <w:t>1.9.</w:t>
      </w:r>
      <w:r>
        <w:rPr>
          <w:rFonts w:ascii="Arial" w:hAnsi="Arial" w:cs="Arial"/>
        </w:rPr>
        <w:tab/>
        <w:t>Business Opportunity</w:t>
      </w:r>
      <w:r>
        <w:rPr>
          <w:rFonts w:ascii="Arial" w:hAnsi="Arial" w:cs="Arial"/>
        </w:rPr>
        <w:tab/>
        <w:t>6</w:t>
      </w:r>
      <w:hyperlink w:anchor="__RefHeading___Toc18551419" w:history="1"/>
    </w:p>
    <w:p w:rsidR="00CC0D37" w:rsidRDefault="00CC0D37" w:rsidP="00CC0D37">
      <w:pPr>
        <w:pStyle w:val="TOC2"/>
        <w:tabs>
          <w:tab w:val="left" w:pos="720"/>
        </w:tabs>
        <w:rPr>
          <w:rFonts w:ascii="Arial" w:hAnsi="Arial" w:cs="Arial"/>
        </w:rPr>
      </w:pPr>
      <w:r>
        <w:rPr>
          <w:rFonts w:ascii="Arial" w:hAnsi="Arial" w:cs="Arial"/>
        </w:rPr>
        <w:t>1.10.Business Objectives and Success Criteria</w:t>
      </w:r>
      <w:r>
        <w:rPr>
          <w:rFonts w:ascii="Arial" w:hAnsi="Arial" w:cs="Arial"/>
        </w:rPr>
        <w:tab/>
        <w:t>6</w:t>
      </w:r>
      <w:hyperlink w:anchor="__RefHeading___Toc18551420" w:history="1"/>
    </w:p>
    <w:p w:rsidR="00CC0D37" w:rsidRDefault="00CC0D37" w:rsidP="00CC0D37">
      <w:pPr>
        <w:pStyle w:val="TOC2"/>
        <w:tabs>
          <w:tab w:val="left" w:pos="720"/>
        </w:tabs>
        <w:rPr>
          <w:rFonts w:ascii="Arial" w:hAnsi="Arial" w:cs="Arial"/>
        </w:rPr>
      </w:pPr>
      <w:r>
        <w:rPr>
          <w:rFonts w:ascii="Arial" w:hAnsi="Arial" w:cs="Arial"/>
        </w:rPr>
        <w:t>1.11.Customer or Market Needs</w:t>
      </w:r>
      <w:r>
        <w:rPr>
          <w:rFonts w:ascii="Arial" w:hAnsi="Arial" w:cs="Arial"/>
        </w:rPr>
        <w:tab/>
        <w:t>6</w:t>
      </w:r>
      <w:hyperlink w:anchor="__RefHeading___Toc18551421" w:history="1"/>
    </w:p>
    <w:p w:rsidR="00CC0D37" w:rsidRDefault="00CC0D37" w:rsidP="00CC0D37">
      <w:pPr>
        <w:pStyle w:val="TOC2"/>
        <w:tabs>
          <w:tab w:val="left" w:pos="720"/>
        </w:tabs>
        <w:rPr>
          <w:rFonts w:ascii="Arial" w:hAnsi="Arial" w:cs="Arial"/>
        </w:rPr>
      </w:pPr>
      <w:r>
        <w:rPr>
          <w:rFonts w:ascii="Arial" w:hAnsi="Arial" w:cs="Arial"/>
        </w:rPr>
        <w:t>1.12.Business Risks</w:t>
      </w:r>
      <w:r>
        <w:rPr>
          <w:rFonts w:ascii="Arial" w:hAnsi="Arial" w:cs="Arial"/>
        </w:rPr>
        <w:tab/>
        <w:t>6</w:t>
      </w:r>
      <w:hyperlink w:anchor="__RefHeading___Toc18551422" w:history="1"/>
    </w:p>
    <w:p w:rsidR="00CC0D37" w:rsidRDefault="00CC0D37" w:rsidP="00CC0D37">
      <w:pPr>
        <w:pStyle w:val="TOC1"/>
        <w:rPr>
          <w:rFonts w:ascii="Arial" w:hAnsi="Arial" w:cs="Arial"/>
        </w:rPr>
      </w:pPr>
      <w:r>
        <w:rPr>
          <w:rFonts w:ascii="Arial" w:hAnsi="Arial" w:cs="Arial"/>
        </w:rPr>
        <w:t>2.</w:t>
      </w:r>
      <w:r>
        <w:rPr>
          <w:rFonts w:ascii="Arial" w:hAnsi="Arial" w:cs="Arial"/>
        </w:rPr>
        <w:tab/>
        <w:t>Vision of the Solution</w:t>
      </w:r>
      <w:r>
        <w:rPr>
          <w:rFonts w:ascii="Arial" w:hAnsi="Arial" w:cs="Arial"/>
        </w:rPr>
        <w:tab/>
        <w:t>7</w:t>
      </w:r>
      <w:hyperlink w:anchor="__RefHeading___Toc18551423" w:history="1"/>
    </w:p>
    <w:p w:rsidR="00CC0D37" w:rsidRDefault="00CC0D37" w:rsidP="00CC0D37">
      <w:pPr>
        <w:pStyle w:val="TOC2"/>
        <w:tabs>
          <w:tab w:val="left" w:pos="720"/>
        </w:tabs>
        <w:rPr>
          <w:rFonts w:ascii="Arial" w:hAnsi="Arial" w:cs="Arial"/>
        </w:rPr>
      </w:pPr>
      <w:r>
        <w:rPr>
          <w:rFonts w:ascii="Arial" w:hAnsi="Arial" w:cs="Arial"/>
        </w:rPr>
        <w:t>2.1.</w:t>
      </w:r>
      <w:r>
        <w:rPr>
          <w:rFonts w:ascii="Arial" w:hAnsi="Arial" w:cs="Arial"/>
        </w:rPr>
        <w:tab/>
        <w:t>Vision Statement</w:t>
      </w:r>
      <w:r>
        <w:rPr>
          <w:rFonts w:ascii="Arial" w:hAnsi="Arial" w:cs="Arial"/>
        </w:rPr>
        <w:tab/>
        <w:t>7</w:t>
      </w:r>
      <w:hyperlink w:anchor="__RefHeading___Toc18551424" w:history="1"/>
    </w:p>
    <w:p w:rsidR="00CC0D37" w:rsidRDefault="00CC0D37" w:rsidP="00CC0D37">
      <w:pPr>
        <w:pStyle w:val="TOC2"/>
        <w:tabs>
          <w:tab w:val="left" w:pos="720"/>
        </w:tabs>
        <w:rPr>
          <w:rFonts w:ascii="Arial" w:hAnsi="Arial" w:cs="Arial"/>
        </w:rPr>
      </w:pPr>
      <w:r>
        <w:rPr>
          <w:rFonts w:ascii="Arial" w:hAnsi="Arial" w:cs="Arial"/>
        </w:rPr>
        <w:t>2.2.</w:t>
      </w:r>
      <w:r>
        <w:rPr>
          <w:rFonts w:ascii="Arial" w:hAnsi="Arial" w:cs="Arial"/>
        </w:rPr>
        <w:tab/>
        <w:t>Major Features</w:t>
      </w:r>
      <w:r>
        <w:rPr>
          <w:rFonts w:ascii="Arial" w:hAnsi="Arial" w:cs="Arial"/>
        </w:rPr>
        <w:tab/>
        <w:t>7</w:t>
      </w:r>
      <w:hyperlink w:anchor="__RefHeading___Toc18551425" w:history="1"/>
    </w:p>
    <w:p w:rsidR="00CC0D37" w:rsidRDefault="00CC0D37" w:rsidP="00CC0D37">
      <w:pPr>
        <w:pStyle w:val="TOC2"/>
        <w:tabs>
          <w:tab w:val="left" w:pos="720"/>
        </w:tabs>
        <w:rPr>
          <w:rFonts w:ascii="Arial" w:hAnsi="Arial" w:cs="Arial"/>
        </w:rPr>
      </w:pPr>
      <w:r>
        <w:rPr>
          <w:rFonts w:ascii="Arial" w:hAnsi="Arial" w:cs="Arial"/>
        </w:rPr>
        <w:t>2.3.</w:t>
      </w:r>
      <w:r>
        <w:rPr>
          <w:rFonts w:ascii="Arial" w:hAnsi="Arial" w:cs="Arial"/>
        </w:rPr>
        <w:tab/>
        <w:t>Assumptions and Dependencies</w:t>
      </w:r>
      <w:r>
        <w:rPr>
          <w:rFonts w:ascii="Arial" w:hAnsi="Arial" w:cs="Arial"/>
        </w:rPr>
        <w:tab/>
        <w:t>7</w:t>
      </w:r>
      <w:hyperlink w:anchor="__RefHeading___Toc18551426" w:history="1"/>
    </w:p>
    <w:p w:rsidR="00CC0D37" w:rsidRDefault="00CC0D37" w:rsidP="00CC0D37">
      <w:pPr>
        <w:pStyle w:val="TOC1"/>
        <w:rPr>
          <w:rFonts w:ascii="Arial" w:hAnsi="Arial" w:cs="Arial"/>
        </w:rPr>
      </w:pPr>
      <w:r>
        <w:rPr>
          <w:rFonts w:ascii="Arial" w:hAnsi="Arial" w:cs="Arial"/>
        </w:rPr>
        <w:t>3.</w:t>
      </w:r>
      <w:r>
        <w:rPr>
          <w:rFonts w:ascii="Arial" w:hAnsi="Arial" w:cs="Arial"/>
        </w:rPr>
        <w:tab/>
        <w:t>Scope and Limitations</w:t>
      </w:r>
      <w:r>
        <w:rPr>
          <w:rFonts w:ascii="Arial" w:hAnsi="Arial" w:cs="Arial"/>
        </w:rPr>
        <w:tab/>
        <w:t>7</w:t>
      </w:r>
      <w:hyperlink w:anchor="__RefHeading___Toc18551427" w:history="1"/>
    </w:p>
    <w:p w:rsidR="00CC0D37" w:rsidRDefault="00CC0D37" w:rsidP="00CC0D37">
      <w:pPr>
        <w:pStyle w:val="TOC2"/>
        <w:tabs>
          <w:tab w:val="left" w:pos="720"/>
        </w:tabs>
        <w:rPr>
          <w:rFonts w:ascii="Arial" w:hAnsi="Arial" w:cs="Arial"/>
        </w:rPr>
      </w:pPr>
      <w:r>
        <w:rPr>
          <w:rFonts w:ascii="Arial" w:hAnsi="Arial" w:cs="Arial"/>
        </w:rPr>
        <w:t>3.1.</w:t>
      </w:r>
      <w:r>
        <w:rPr>
          <w:rFonts w:ascii="Arial" w:hAnsi="Arial" w:cs="Arial"/>
        </w:rPr>
        <w:tab/>
        <w:t>Scope of Initial Release</w:t>
      </w:r>
      <w:r>
        <w:rPr>
          <w:rFonts w:ascii="Arial" w:hAnsi="Arial" w:cs="Arial"/>
        </w:rPr>
        <w:tab/>
        <w:t>8</w:t>
      </w:r>
      <w:hyperlink w:anchor="__RefHeading___Toc18551428" w:history="1"/>
    </w:p>
    <w:p w:rsidR="00CC0D37" w:rsidRDefault="00CC0D37" w:rsidP="00CC0D37">
      <w:pPr>
        <w:pStyle w:val="TOC2"/>
        <w:tabs>
          <w:tab w:val="left" w:pos="720"/>
        </w:tabs>
        <w:rPr>
          <w:rFonts w:ascii="Arial" w:hAnsi="Arial" w:cs="Arial"/>
        </w:rPr>
      </w:pPr>
      <w:r>
        <w:rPr>
          <w:rFonts w:ascii="Arial" w:hAnsi="Arial" w:cs="Arial"/>
        </w:rPr>
        <w:t>3.2.</w:t>
      </w:r>
      <w:r>
        <w:rPr>
          <w:rFonts w:ascii="Arial" w:hAnsi="Arial" w:cs="Arial"/>
        </w:rPr>
        <w:tab/>
        <w:t>Scope of Subsequent Releases</w:t>
      </w:r>
      <w:r>
        <w:rPr>
          <w:rFonts w:ascii="Arial" w:hAnsi="Arial" w:cs="Arial"/>
        </w:rPr>
        <w:tab/>
        <w:t>8</w:t>
      </w:r>
      <w:hyperlink w:anchor="__RefHeading___Toc18551429" w:history="1"/>
    </w:p>
    <w:p w:rsidR="00CC0D37" w:rsidRDefault="00CC0D37" w:rsidP="00CC0D37">
      <w:pPr>
        <w:pStyle w:val="TOC2"/>
        <w:tabs>
          <w:tab w:val="left" w:pos="720"/>
        </w:tabs>
        <w:rPr>
          <w:rFonts w:ascii="Arial" w:hAnsi="Arial" w:cs="Arial"/>
        </w:rPr>
      </w:pPr>
      <w:r>
        <w:rPr>
          <w:rFonts w:ascii="Arial" w:hAnsi="Arial" w:cs="Arial"/>
        </w:rPr>
        <w:t>3.3.</w:t>
      </w:r>
      <w:r>
        <w:rPr>
          <w:rFonts w:ascii="Arial" w:hAnsi="Arial" w:cs="Arial"/>
        </w:rPr>
        <w:tab/>
        <w:t>Limitations and Exclusions</w:t>
      </w:r>
      <w:r>
        <w:rPr>
          <w:rFonts w:ascii="Arial" w:hAnsi="Arial" w:cs="Arial"/>
        </w:rPr>
        <w:tab/>
        <w:t>8</w:t>
      </w:r>
    </w:p>
    <w:p w:rsidR="00CC0D37" w:rsidRDefault="00CC0D37" w:rsidP="00CC0D37">
      <w:pPr>
        <w:pStyle w:val="TOC1"/>
        <w:rPr>
          <w:rFonts w:ascii="Arial" w:hAnsi="Arial" w:cs="Arial"/>
        </w:rPr>
      </w:pPr>
      <w:r>
        <w:rPr>
          <w:rFonts w:ascii="Arial" w:hAnsi="Arial" w:cs="Arial"/>
        </w:rPr>
        <w:t>4.</w:t>
      </w:r>
      <w:r>
        <w:rPr>
          <w:rFonts w:ascii="Arial" w:hAnsi="Arial" w:cs="Arial"/>
        </w:rPr>
        <w:tab/>
        <w:t>Business Context</w:t>
      </w:r>
      <w:r>
        <w:rPr>
          <w:rFonts w:ascii="Arial" w:hAnsi="Arial" w:cs="Arial"/>
        </w:rPr>
        <w:tab/>
        <w:t>8</w:t>
      </w:r>
      <w:hyperlink w:anchor="__RefHeading___Toc18551431" w:history="1"/>
    </w:p>
    <w:p w:rsidR="00CC0D37" w:rsidRDefault="00CC0D37" w:rsidP="00CC0D37">
      <w:pPr>
        <w:pStyle w:val="TOC2"/>
        <w:tabs>
          <w:tab w:val="left" w:pos="720"/>
        </w:tabs>
        <w:rPr>
          <w:rFonts w:ascii="Arial" w:hAnsi="Arial" w:cs="Arial"/>
        </w:rPr>
      </w:pPr>
      <w:r>
        <w:rPr>
          <w:rFonts w:ascii="Arial" w:hAnsi="Arial" w:cs="Arial"/>
        </w:rPr>
        <w:t>4.1.</w:t>
      </w:r>
      <w:r>
        <w:rPr>
          <w:rFonts w:ascii="Arial" w:hAnsi="Arial" w:cs="Arial"/>
        </w:rPr>
        <w:tab/>
        <w:t>Stakeholder Profiles</w:t>
      </w:r>
      <w:r>
        <w:rPr>
          <w:rFonts w:ascii="Arial" w:hAnsi="Arial" w:cs="Arial"/>
        </w:rPr>
        <w:tab/>
        <w:t>8</w:t>
      </w:r>
      <w:hyperlink w:anchor="__RefHeading___Toc18551432" w:history="1"/>
    </w:p>
    <w:p w:rsidR="00CC0D37" w:rsidRPr="002D3668" w:rsidRDefault="00CC0D37" w:rsidP="00CC0D37">
      <w:pPr>
        <w:pStyle w:val="TOC2"/>
        <w:tabs>
          <w:tab w:val="left" w:pos="720"/>
        </w:tabs>
        <w:rPr>
          <w:rFonts w:ascii="Arial" w:hAnsi="Arial" w:cs="Arial"/>
        </w:rPr>
      </w:pPr>
      <w:r>
        <w:rPr>
          <w:rFonts w:ascii="Arial" w:hAnsi="Arial" w:cs="Arial"/>
        </w:rPr>
        <w:t>4.2.</w:t>
      </w:r>
      <w:r>
        <w:rPr>
          <w:rFonts w:ascii="Arial" w:hAnsi="Arial" w:cs="Arial"/>
        </w:rPr>
        <w:tab/>
        <w:t>Project Priorities</w:t>
      </w:r>
      <w:r>
        <w:rPr>
          <w:rFonts w:ascii="Arial" w:hAnsi="Arial" w:cs="Arial"/>
        </w:rPr>
        <w:tab/>
      </w:r>
      <w:r>
        <w:t>8</w:t>
      </w:r>
    </w:p>
    <w:p w:rsidR="00CC0D37" w:rsidRDefault="00CC0D37" w:rsidP="00CC0D37">
      <w:pPr>
        <w:pStyle w:val="TOC2"/>
        <w:tabs>
          <w:tab w:val="left" w:pos="720"/>
        </w:tabs>
        <w:rPr>
          <w:rStyle w:val="IndexLink"/>
          <w:rFonts w:ascii="Arial" w:hAnsi="Arial" w:cs="Arial"/>
        </w:rPr>
      </w:pPr>
      <w:r>
        <w:rPr>
          <w:rFonts w:ascii="Arial" w:hAnsi="Arial" w:cs="Arial"/>
        </w:rPr>
        <w:t>4.3.</w:t>
      </w:r>
      <w:r>
        <w:rPr>
          <w:rFonts w:ascii="Arial" w:hAnsi="Arial" w:cs="Arial"/>
        </w:rPr>
        <w:tab/>
        <w:t>Operating Environment</w:t>
      </w:r>
      <w:r>
        <w:rPr>
          <w:rFonts w:ascii="Arial" w:hAnsi="Arial" w:cs="Arial"/>
        </w:rPr>
        <w:tab/>
        <w:t>9</w:t>
      </w:r>
      <w:hyperlink w:anchor="__RefHeading___Toc18551434" w:history="1"/>
    </w:p>
    <w:p w:rsidR="00CC0D37" w:rsidRDefault="00CC0D37" w:rsidP="00CC0D37">
      <w:pPr>
        <w:tabs>
          <w:tab w:val="left" w:pos="720"/>
          <w:tab w:val="left" w:pos="800"/>
          <w:tab w:val="right" w:leader="dot" w:pos="8630"/>
        </w:tabs>
        <w:rPr>
          <w:rStyle w:val="IndexLink"/>
          <w:rFonts w:ascii="Arial" w:hAnsi="Arial" w:cs="Arial"/>
        </w:rPr>
      </w:pPr>
      <w:r>
        <w:rPr>
          <w:rStyle w:val="IndexLink"/>
          <w:rFonts w:ascii="Arial" w:hAnsi="Arial" w:cs="Arial"/>
        </w:rPr>
        <w:t>5.   Gantt Chart…………………………………………………………………………10</w:t>
      </w:r>
    </w:p>
    <w:p w:rsidR="00CC0D37" w:rsidRDefault="00CC0D37" w:rsidP="00CC0D37">
      <w:pPr>
        <w:tabs>
          <w:tab w:val="left" w:pos="720"/>
          <w:tab w:val="left" w:pos="800"/>
          <w:tab w:val="right" w:leader="dot" w:pos="8630"/>
        </w:tabs>
        <w:rPr>
          <w:rStyle w:val="IndexLink"/>
          <w:rFonts w:ascii="Arial" w:hAnsi="Arial" w:cs="Arial"/>
        </w:rPr>
      </w:pPr>
      <w:r>
        <w:rPr>
          <w:rStyle w:val="IndexLink"/>
          <w:rFonts w:ascii="Arial" w:hAnsi="Arial" w:cs="Arial"/>
        </w:rPr>
        <w:t>6.   Work Breakdown Structure………………………………………………………12</w:t>
      </w:r>
    </w:p>
    <w:p w:rsidR="00CC0D37" w:rsidRDefault="00CC0D37" w:rsidP="00CC0D37">
      <w:pPr>
        <w:tabs>
          <w:tab w:val="left" w:pos="720"/>
          <w:tab w:val="left" w:pos="800"/>
          <w:tab w:val="right" w:leader="dot" w:pos="8630"/>
        </w:tabs>
      </w:pPr>
      <w:r>
        <w:rPr>
          <w:rStyle w:val="IndexLink"/>
          <w:rFonts w:ascii="Arial" w:hAnsi="Arial" w:cs="Arial"/>
        </w:rPr>
        <w:t>7.   Activity List………………………………………………………………………….</w:t>
      </w:r>
      <w:r>
        <w:fldChar w:fldCharType="end"/>
      </w:r>
      <w:r>
        <w:t>12</w:t>
      </w:r>
    </w:p>
    <w:p w:rsidR="00CC0D37" w:rsidRDefault="00CC0D37" w:rsidP="00CC0D37">
      <w:pPr>
        <w:tabs>
          <w:tab w:val="left" w:pos="720"/>
          <w:tab w:val="left" w:pos="800"/>
          <w:tab w:val="right" w:leader="dot" w:pos="8630"/>
        </w:tabs>
      </w:pPr>
    </w:p>
    <w:p w:rsidR="00CC0D37" w:rsidRDefault="00CC0D37" w:rsidP="00CC0D37">
      <w:pPr>
        <w:rPr>
          <w:rFonts w:ascii="Arial" w:hAnsi="Arial" w:cs="Arial"/>
          <w:b/>
          <w:sz w:val="28"/>
          <w:lang w:eastAsia="zh-TW"/>
        </w:rPr>
      </w:pPr>
    </w:p>
    <w:p w:rsidR="00CC0D37" w:rsidRDefault="00CC0D37" w:rsidP="00CC0D37">
      <w:pPr>
        <w:rPr>
          <w:rFonts w:ascii="Arial" w:hAnsi="Arial" w:cs="Arial"/>
          <w:b/>
          <w:sz w:val="28"/>
          <w:lang w:eastAsia="zh-TW"/>
        </w:rPr>
      </w:pPr>
    </w:p>
    <w:p w:rsidR="00CC0D37" w:rsidRDefault="00CC0D37" w:rsidP="00CC0D37">
      <w:pPr>
        <w:rPr>
          <w:rFonts w:ascii="Arial" w:hAnsi="Arial" w:cs="Arial"/>
          <w:b/>
          <w:sz w:val="28"/>
          <w:lang w:eastAsia="zh-TW"/>
        </w:rPr>
      </w:pPr>
    </w:p>
    <w:p w:rsidR="00CC0D37" w:rsidRDefault="00CC0D37" w:rsidP="00CC0D37">
      <w:pPr>
        <w:rPr>
          <w:rFonts w:ascii="Arial" w:hAnsi="Arial" w:cs="Arial"/>
          <w:b/>
          <w:sz w:val="28"/>
        </w:rPr>
      </w:pPr>
      <w:bookmarkStart w:id="59" w:name="__RefHeading___Toc18551416"/>
      <w:bookmarkEnd w:id="59"/>
    </w:p>
    <w:p w:rsidR="00CC0D37" w:rsidRDefault="00CC0D37" w:rsidP="00CC0D37">
      <w:pPr>
        <w:rPr>
          <w:rFonts w:ascii="Arial" w:hAnsi="Arial" w:cs="Arial"/>
          <w:b/>
          <w:sz w:val="28"/>
        </w:rPr>
      </w:pPr>
    </w:p>
    <w:p w:rsidR="00CC0D37" w:rsidRDefault="00CC0D37" w:rsidP="00CC0D37">
      <w:pPr>
        <w:sectPr w:rsidR="00CC0D37">
          <w:headerReference w:type="default" r:id="rId60"/>
          <w:footerReference w:type="default" r:id="rId61"/>
          <w:headerReference w:type="first" r:id="rId62"/>
          <w:footerReference w:type="first" r:id="rId63"/>
          <w:pgSz w:w="12240" w:h="15840"/>
          <w:pgMar w:top="1440" w:right="1800" w:bottom="1440" w:left="1800" w:header="720" w:footer="720" w:gutter="0"/>
          <w:pgNumType w:fmt="lowerRoman"/>
          <w:cols w:space="720"/>
          <w:docGrid w:linePitch="360"/>
        </w:sectPr>
      </w:pPr>
    </w:p>
    <w:p w:rsidR="00CC0D37" w:rsidRDefault="00CC0D37" w:rsidP="00CC0D37">
      <w:pPr>
        <w:pStyle w:val="Heading1"/>
        <w:rPr>
          <w:rFonts w:ascii="Arial" w:hAnsi="Arial" w:cs="Arial"/>
          <w:b w:val="0"/>
          <w:color w:val="000000"/>
          <w:sz w:val="24"/>
          <w:szCs w:val="24"/>
        </w:rPr>
      </w:pPr>
      <w:bookmarkStart w:id="60" w:name="__RefHeading___Toc18551417"/>
      <w:bookmarkEnd w:id="60"/>
      <w:r>
        <w:rPr>
          <w:rFonts w:ascii="Arial" w:hAnsi="Arial" w:cs="Arial"/>
        </w:rPr>
        <w:t>1.Business Requirements</w:t>
      </w:r>
    </w:p>
    <w:p w:rsidR="00CC0D37" w:rsidRDefault="00CC0D37" w:rsidP="00CC0D37">
      <w:pPr>
        <w:pStyle w:val="BodyText"/>
        <w:spacing w:line="270" w:lineRule="atLeast"/>
      </w:pPr>
      <w:r>
        <w:rPr>
          <w:i w:val="0"/>
          <w:color w:val="000000"/>
          <w:sz w:val="24"/>
          <w:szCs w:val="24"/>
        </w:rPr>
        <w:t>We are developing an application using a database information of selected restaurants in Makati, an application that determine how search results are displayed. This application is develop to implement and market restaurants by creating an application that can show details and information about the restaurant, price list and most importantly to show its location where the user can easily access on how they can able to get to the restaurant they want.</w:t>
      </w:r>
      <w:r>
        <w:rPr>
          <w:i w:val="0"/>
          <w:sz w:val="24"/>
          <w:szCs w:val="24"/>
        </w:rPr>
        <w:t xml:space="preserve"> </w:t>
      </w:r>
    </w:p>
    <w:p w:rsidR="00CC0D37" w:rsidRDefault="00CC0D37" w:rsidP="00CC0D37">
      <w:pPr>
        <w:pStyle w:val="Heading1"/>
        <w:jc w:val="both"/>
        <w:rPr>
          <w:rFonts w:ascii="Arial" w:hAnsi="Arial" w:cs="Arial"/>
          <w:sz w:val="24"/>
          <w:szCs w:val="24"/>
        </w:rPr>
      </w:pPr>
      <w:r>
        <w:t>1.0.General Information</w:t>
      </w:r>
    </w:p>
    <w:p w:rsidR="00CC0D37" w:rsidRDefault="00CC0D37" w:rsidP="00CC0D37">
      <w:pPr>
        <w:pStyle w:val="Heading2"/>
        <w:jc w:val="both"/>
        <w:rPr>
          <w:rFonts w:ascii="Arial" w:eastAsia="Arial" w:hAnsi="Arial" w:cs="Arial"/>
          <w:color w:val="000000"/>
          <w:sz w:val="24"/>
          <w:szCs w:val="24"/>
          <w:shd w:val="clear" w:color="auto" w:fill="FFFFFF"/>
        </w:rPr>
      </w:pPr>
      <w:r>
        <w:rPr>
          <w:rFonts w:ascii="Arial" w:hAnsi="Arial" w:cs="Arial"/>
          <w:sz w:val="24"/>
          <w:szCs w:val="24"/>
        </w:rPr>
        <w:t>1.1.Project Description</w:t>
      </w:r>
    </w:p>
    <w:p w:rsidR="00CC0D37" w:rsidRDefault="00CC0D37" w:rsidP="00CC0D37">
      <w:pPr>
        <w:rPr>
          <w:rFonts w:ascii="Arial" w:eastAsia="Arial" w:hAnsi="Arial" w:cs="Arial"/>
          <w:szCs w:val="24"/>
        </w:rPr>
      </w:pPr>
      <w:r>
        <w:rPr>
          <w:rFonts w:ascii="Arial" w:eastAsia="Arial" w:hAnsi="Arial" w:cs="Arial"/>
          <w:color w:val="000000"/>
          <w:szCs w:val="24"/>
          <w:shd w:val="clear" w:color="auto" w:fill="FFFFFF"/>
        </w:rPr>
        <w:t xml:space="preserve"> </w:t>
      </w:r>
      <w:r>
        <w:rPr>
          <w:rFonts w:ascii="Arial" w:hAnsi="Arial" w:cs="Arial"/>
          <w:color w:val="000000"/>
          <w:szCs w:val="24"/>
          <w:shd w:val="clear" w:color="auto" w:fill="FFFFFF"/>
        </w:rPr>
        <w:tab/>
        <w:t>FoodTrip Restaurant Search Engine is an Application where you can easily access restaurant around Metro Manila explore high class restaurant's in different cuisine category and choose a restaurant you want to visit where you can view information, feedback and promotion deals.</w:t>
      </w:r>
    </w:p>
    <w:p w:rsidR="00CC0D37" w:rsidRDefault="00CC0D37" w:rsidP="00CC0D37">
      <w:pPr>
        <w:pStyle w:val="Heading2"/>
        <w:jc w:val="both"/>
        <w:rPr>
          <w:rFonts w:ascii="Arial" w:hAnsi="Arial" w:cs="Arial"/>
          <w:sz w:val="24"/>
          <w:szCs w:val="24"/>
          <w:shd w:val="clear" w:color="auto" w:fill="FFFFFF"/>
        </w:rPr>
      </w:pPr>
      <w:r>
        <w:rPr>
          <w:rFonts w:ascii="Arial" w:eastAsia="Arial" w:hAnsi="Arial" w:cs="Arial"/>
          <w:sz w:val="24"/>
          <w:szCs w:val="24"/>
        </w:rPr>
        <w:t xml:space="preserve">    </w:t>
      </w:r>
      <w:r>
        <w:rPr>
          <w:rFonts w:ascii="Arial" w:hAnsi="Arial" w:cs="Arial"/>
          <w:sz w:val="24"/>
          <w:szCs w:val="24"/>
        </w:rPr>
        <w:t>Purpose</w:t>
      </w:r>
    </w:p>
    <w:p w:rsidR="00CC0D37" w:rsidRDefault="00CC0D37" w:rsidP="00CC0D37">
      <w:pPr>
        <w:ind w:firstLine="720"/>
        <w:rPr>
          <w:rFonts w:ascii="Arial" w:eastAsia="Arial" w:hAnsi="Arial" w:cs="Arial"/>
          <w:szCs w:val="24"/>
        </w:rPr>
      </w:pPr>
      <w:r>
        <w:rPr>
          <w:rFonts w:ascii="Arial" w:hAnsi="Arial" w:cs="Arial"/>
          <w:szCs w:val="24"/>
          <w:shd w:val="clear" w:color="auto" w:fill="FFFFFF"/>
        </w:rPr>
        <w:t>FoodTrip App is a visual guide to good food and where to find it. Instead of reviewing restaurants, we can recommend great dishes and see what others recommend wherever you go.</w:t>
      </w:r>
    </w:p>
    <w:p w:rsidR="00CC0D37" w:rsidRDefault="00CC0D37" w:rsidP="00CC0D37">
      <w:pPr>
        <w:pStyle w:val="Heading2"/>
        <w:jc w:val="both"/>
        <w:rPr>
          <w:rFonts w:ascii="Arial" w:hAnsi="Arial" w:cs="Arial"/>
          <w:sz w:val="24"/>
          <w:szCs w:val="24"/>
        </w:rPr>
      </w:pPr>
      <w:r>
        <w:rPr>
          <w:rFonts w:ascii="Arial" w:eastAsia="Arial" w:hAnsi="Arial" w:cs="Arial"/>
          <w:sz w:val="24"/>
          <w:szCs w:val="24"/>
        </w:rPr>
        <w:t xml:space="preserve">            </w:t>
      </w:r>
      <w:r>
        <w:rPr>
          <w:rFonts w:ascii="Arial" w:hAnsi="Arial" w:cs="Arial"/>
          <w:sz w:val="24"/>
          <w:szCs w:val="24"/>
        </w:rPr>
        <w:t>Scope</w:t>
      </w:r>
    </w:p>
    <w:p w:rsidR="00CC0D37" w:rsidRDefault="00CC0D37" w:rsidP="00CC0D37">
      <w:pPr>
        <w:ind w:firstLine="720"/>
        <w:rPr>
          <w:rFonts w:ascii="Arial" w:eastAsia="Arial" w:hAnsi="Arial" w:cs="Arial"/>
          <w:szCs w:val="24"/>
        </w:rPr>
      </w:pPr>
      <w:r>
        <w:rPr>
          <w:rFonts w:ascii="Arial" w:hAnsi="Arial" w:cs="Arial"/>
          <w:szCs w:val="24"/>
        </w:rPr>
        <w:t>This project aims to provide a user friendly Web Application. An application that can be used to access high class restaurant around metro manila.  The user must be a member to avail different promos and discount offered by other restaurant. The user/member may use FoodTrip App to find and review different cuisine and restaurant.</w:t>
      </w:r>
    </w:p>
    <w:p w:rsidR="00CC0D37" w:rsidRDefault="00CC0D37" w:rsidP="00CC0D37">
      <w:pPr>
        <w:pStyle w:val="Heading2"/>
        <w:jc w:val="both"/>
        <w:rPr>
          <w:rFonts w:ascii="Arial" w:hAnsi="Arial" w:cs="Arial"/>
          <w:color w:val="000000"/>
          <w:sz w:val="24"/>
          <w:szCs w:val="24"/>
          <w:shd w:val="clear" w:color="auto" w:fill="FFFFFF"/>
        </w:rPr>
      </w:pPr>
      <w:r>
        <w:rPr>
          <w:rFonts w:ascii="Arial" w:eastAsia="Arial" w:hAnsi="Arial" w:cs="Arial"/>
          <w:sz w:val="24"/>
          <w:szCs w:val="24"/>
        </w:rPr>
        <w:t xml:space="preserve">           </w:t>
      </w:r>
      <w:r>
        <w:rPr>
          <w:rFonts w:ascii="Arial" w:hAnsi="Arial" w:cs="Arial"/>
          <w:sz w:val="24"/>
          <w:szCs w:val="24"/>
        </w:rPr>
        <w:t>General Objectives</w:t>
      </w:r>
    </w:p>
    <w:p w:rsidR="00CC0D37" w:rsidRDefault="00CC0D37" w:rsidP="00CC0D37">
      <w:pPr>
        <w:ind w:firstLine="720"/>
        <w:rPr>
          <w:rFonts w:ascii="Arial" w:eastAsia="Arial" w:hAnsi="Arial" w:cs="Arial"/>
          <w:szCs w:val="24"/>
        </w:rPr>
      </w:pPr>
      <w:r>
        <w:rPr>
          <w:rFonts w:ascii="Arial" w:hAnsi="Arial" w:cs="Arial"/>
          <w:color w:val="000000"/>
          <w:szCs w:val="24"/>
          <w:shd w:val="clear" w:color="auto" w:fill="FFFFFF"/>
        </w:rPr>
        <w:t>The General Objective of this Application Project is to provide Diner/User's to access location and information about the restaurant around metro manila</w:t>
      </w:r>
    </w:p>
    <w:p w:rsidR="00CC0D37" w:rsidRDefault="00CC0D37" w:rsidP="00CC0D37">
      <w:pPr>
        <w:pStyle w:val="Heading2"/>
        <w:jc w:val="both"/>
        <w:rPr>
          <w:rFonts w:ascii="Arial" w:eastAsia="Arial" w:hAnsi="Arial" w:cs="Arial"/>
          <w:sz w:val="24"/>
          <w:szCs w:val="24"/>
        </w:rPr>
      </w:pPr>
      <w:r>
        <w:rPr>
          <w:rFonts w:ascii="Arial" w:eastAsia="Arial" w:hAnsi="Arial" w:cs="Arial"/>
          <w:sz w:val="24"/>
          <w:szCs w:val="24"/>
        </w:rPr>
        <w:t xml:space="preserve">  </w:t>
      </w:r>
      <w:r>
        <w:rPr>
          <w:rFonts w:ascii="Arial" w:hAnsi="Arial" w:cs="Arial"/>
          <w:sz w:val="24"/>
          <w:szCs w:val="24"/>
        </w:rPr>
        <w:t>Specific Objectives</w:t>
      </w:r>
    </w:p>
    <w:p w:rsidR="00CC0D37" w:rsidRDefault="00CC0D37" w:rsidP="00CC0D37">
      <w:pPr>
        <w:rPr>
          <w:rFonts w:ascii="Arial" w:eastAsia="Arial" w:hAnsi="Arial" w:cs="Arial"/>
          <w:szCs w:val="24"/>
        </w:rPr>
      </w:pPr>
      <w:r>
        <w:rPr>
          <w:rFonts w:ascii="Arial" w:eastAsia="Arial" w:hAnsi="Arial" w:cs="Arial"/>
          <w:szCs w:val="24"/>
        </w:rPr>
        <w:t xml:space="preserve">  </w:t>
      </w:r>
      <w:r>
        <w:rPr>
          <w:rFonts w:ascii="Arial" w:hAnsi="Arial" w:cs="Arial"/>
          <w:szCs w:val="24"/>
        </w:rPr>
        <w:t>To provide hassle free restaurant search around Metro Manila.</w:t>
      </w:r>
    </w:p>
    <w:p w:rsidR="00CC0D37" w:rsidRDefault="00CC0D37" w:rsidP="00CC0D37">
      <w:pPr>
        <w:rPr>
          <w:rFonts w:ascii="Arial" w:eastAsia="Arial" w:hAnsi="Arial" w:cs="Arial"/>
          <w:szCs w:val="24"/>
        </w:rPr>
      </w:pPr>
      <w:r>
        <w:rPr>
          <w:rFonts w:ascii="Arial" w:eastAsia="Arial" w:hAnsi="Arial" w:cs="Arial"/>
          <w:szCs w:val="24"/>
        </w:rPr>
        <w:t xml:space="preserve">  </w:t>
      </w:r>
      <w:r>
        <w:rPr>
          <w:rFonts w:ascii="Arial" w:hAnsi="Arial" w:cs="Arial"/>
          <w:szCs w:val="24"/>
        </w:rPr>
        <w:t>To find desired restaurants the Diner/User wants to visit.</w:t>
      </w:r>
    </w:p>
    <w:p w:rsidR="00CC0D37" w:rsidRDefault="00CC0D37" w:rsidP="00CC0D37">
      <w:pPr>
        <w:rPr>
          <w:rFonts w:ascii="Arial" w:hAnsi="Arial" w:cs="Arial"/>
          <w:szCs w:val="24"/>
        </w:rPr>
      </w:pPr>
      <w:r>
        <w:rPr>
          <w:rFonts w:ascii="Arial" w:eastAsia="Arial" w:hAnsi="Arial" w:cs="Arial"/>
          <w:szCs w:val="24"/>
        </w:rPr>
        <w:t xml:space="preserve">  </w:t>
      </w:r>
      <w:r>
        <w:rPr>
          <w:rFonts w:ascii="Arial" w:hAnsi="Arial" w:cs="Arial"/>
          <w:szCs w:val="24"/>
        </w:rPr>
        <w:t>To show updated restaurant menu and promotions offered by the restaurant's</w:t>
      </w: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rPr>
          <w:rFonts w:ascii="Arial" w:hAnsi="Arial" w:cs="Arial"/>
          <w:szCs w:val="24"/>
        </w:rPr>
      </w:pPr>
    </w:p>
    <w:p w:rsidR="00CC0D37" w:rsidRDefault="00CC0D37" w:rsidP="00CC0D37">
      <w:pPr>
        <w:pStyle w:val="Heading2"/>
        <w:jc w:val="both"/>
        <w:rPr>
          <w:rFonts w:ascii="Arial" w:hAnsi="Arial" w:cs="Arial"/>
          <w:sz w:val="24"/>
          <w:szCs w:val="24"/>
        </w:rPr>
      </w:pPr>
      <w:r>
        <w:rPr>
          <w:rFonts w:ascii="Arial" w:hAnsi="Arial" w:cs="Arial"/>
          <w:sz w:val="24"/>
          <w:szCs w:val="24"/>
        </w:rPr>
        <w:t>1.2</w:t>
      </w:r>
      <w:r>
        <w:rPr>
          <w:rFonts w:ascii="Arial" w:hAnsi="Arial" w:cs="Arial"/>
          <w:sz w:val="24"/>
          <w:szCs w:val="24"/>
        </w:rPr>
        <w:tab/>
        <w:t>System Overview</w:t>
      </w:r>
    </w:p>
    <w:p w:rsidR="00CC0D37" w:rsidRDefault="00CC0D37" w:rsidP="00CC0D37">
      <w:pPr>
        <w:jc w:val="both"/>
        <w:rPr>
          <w:rFonts w:ascii="Arial" w:hAnsi="Arial" w:cs="Arial"/>
          <w:szCs w:val="24"/>
        </w:rPr>
      </w:pPr>
    </w:p>
    <w:p w:rsidR="00CC0D37" w:rsidRDefault="00CC0D37" w:rsidP="00CC0D37">
      <w:pPr>
        <w:pStyle w:val="Header"/>
        <w:tabs>
          <w:tab w:val="clear" w:pos="4680"/>
          <w:tab w:val="clear" w:pos="9360"/>
        </w:tabs>
        <w:rPr>
          <w:rFonts w:ascii="Arial" w:hAnsi="Arial" w:cs="Arial"/>
          <w:i/>
          <w:sz w:val="24"/>
          <w:szCs w:val="24"/>
        </w:rPr>
      </w:pPr>
      <w:r>
        <w:rPr>
          <w:rFonts w:ascii="Arial" w:hAnsi="Arial" w:cs="Arial"/>
          <w:i/>
          <w:sz w:val="24"/>
          <w:szCs w:val="24"/>
        </w:rPr>
        <w:t>Software Environment</w:t>
      </w:r>
    </w:p>
    <w:p w:rsidR="00CC0D37" w:rsidRDefault="00CC0D37" w:rsidP="00CC0D37">
      <w:pPr>
        <w:pStyle w:val="Header"/>
        <w:tabs>
          <w:tab w:val="clear" w:pos="4680"/>
          <w:tab w:val="clear" w:pos="9360"/>
        </w:tabs>
        <w:ind w:firstLine="720"/>
        <w:rPr>
          <w:rFonts w:ascii="Arial" w:hAnsi="Arial" w:cs="Arial"/>
          <w:i/>
          <w:sz w:val="24"/>
          <w:szCs w:val="24"/>
        </w:rPr>
      </w:pPr>
    </w:p>
    <w:p w:rsidR="00CC0D37" w:rsidRDefault="00CC0D37" w:rsidP="00CC0D37">
      <w:pPr>
        <w:pStyle w:val="Header"/>
        <w:tabs>
          <w:tab w:val="clear" w:pos="4680"/>
          <w:tab w:val="clear" w:pos="9360"/>
        </w:tabs>
        <w:rPr>
          <w:rFonts w:ascii="Arial" w:hAnsi="Arial" w:cs="Arial"/>
          <w:i/>
          <w:sz w:val="24"/>
          <w:szCs w:val="24"/>
        </w:rPr>
      </w:pPr>
      <w:r>
        <w:rPr>
          <w:rFonts w:ascii="Arial" w:hAnsi="Arial" w:cs="Arial"/>
          <w:i/>
          <w:sz w:val="24"/>
          <w:szCs w:val="24"/>
        </w:rPr>
        <w:t xml:space="preserve">Programming Languages </w:t>
      </w:r>
    </w:p>
    <w:p w:rsidR="00CC0D37" w:rsidRDefault="00CC0D37" w:rsidP="00CC0D37">
      <w:pPr>
        <w:pStyle w:val="Header"/>
        <w:tabs>
          <w:tab w:val="clear" w:pos="4680"/>
          <w:tab w:val="clear" w:pos="9360"/>
        </w:tabs>
        <w:rPr>
          <w:rFonts w:ascii="Arial" w:hAnsi="Arial" w:cs="Arial"/>
          <w:i/>
          <w:sz w:val="24"/>
          <w:szCs w:val="24"/>
        </w:rPr>
      </w:pPr>
    </w:p>
    <w:p w:rsidR="00CC0D37" w:rsidRDefault="00CC0D37" w:rsidP="00CC0D37">
      <w:pPr>
        <w:pStyle w:val="Header"/>
        <w:numPr>
          <w:ilvl w:val="0"/>
          <w:numId w:val="5"/>
        </w:numPr>
        <w:tabs>
          <w:tab w:val="clear" w:pos="4680"/>
          <w:tab w:val="clear" w:pos="9360"/>
        </w:tabs>
        <w:suppressAutoHyphens/>
        <w:spacing w:line="240" w:lineRule="exact"/>
        <w:rPr>
          <w:rFonts w:ascii="Arial" w:hAnsi="Arial" w:cs="Arial"/>
          <w:i/>
          <w:sz w:val="24"/>
          <w:szCs w:val="24"/>
        </w:rPr>
      </w:pPr>
      <w:r>
        <w:rPr>
          <w:rFonts w:ascii="Arial" w:hAnsi="Arial" w:cs="Arial"/>
          <w:b/>
          <w:i/>
          <w:sz w:val="24"/>
          <w:szCs w:val="24"/>
        </w:rPr>
        <w:t>The application will be developed using Java, HTML5, PHP,  Mobile framework</w:t>
      </w:r>
    </w:p>
    <w:p w:rsidR="00CC0D37" w:rsidRDefault="00CC0D37" w:rsidP="00CC0D37">
      <w:pPr>
        <w:pStyle w:val="Header"/>
        <w:tabs>
          <w:tab w:val="clear" w:pos="4680"/>
          <w:tab w:val="clear" w:pos="9360"/>
        </w:tabs>
        <w:rPr>
          <w:rFonts w:ascii="Arial" w:hAnsi="Arial" w:cs="Arial"/>
          <w:i/>
          <w:sz w:val="24"/>
          <w:szCs w:val="24"/>
        </w:rPr>
      </w:pPr>
    </w:p>
    <w:p w:rsidR="00CC0D37" w:rsidRDefault="00CC0D37" w:rsidP="00CC0D37">
      <w:pPr>
        <w:pStyle w:val="Header"/>
        <w:tabs>
          <w:tab w:val="clear" w:pos="4680"/>
          <w:tab w:val="clear" w:pos="9360"/>
        </w:tabs>
        <w:rPr>
          <w:rFonts w:ascii="Arial" w:hAnsi="Arial" w:cs="Arial"/>
          <w:i/>
          <w:sz w:val="24"/>
          <w:szCs w:val="24"/>
        </w:rPr>
      </w:pPr>
      <w:r>
        <w:rPr>
          <w:rFonts w:ascii="Arial" w:hAnsi="Arial" w:cs="Arial"/>
          <w:i/>
          <w:sz w:val="24"/>
          <w:szCs w:val="24"/>
        </w:rPr>
        <w:t>Specific Software</w:t>
      </w:r>
    </w:p>
    <w:p w:rsidR="00CC0D37" w:rsidRDefault="00CC0D37" w:rsidP="00CC0D37">
      <w:pPr>
        <w:pStyle w:val="Header"/>
        <w:tabs>
          <w:tab w:val="clear" w:pos="4680"/>
          <w:tab w:val="clear" w:pos="9360"/>
        </w:tabs>
        <w:rPr>
          <w:rFonts w:ascii="Arial" w:hAnsi="Arial" w:cs="Arial"/>
          <w:i/>
          <w:sz w:val="24"/>
          <w:szCs w:val="24"/>
        </w:rPr>
      </w:pPr>
    </w:p>
    <w:p w:rsidR="00CC0D37" w:rsidRDefault="00CC0D37" w:rsidP="00CC0D37">
      <w:pPr>
        <w:pStyle w:val="Header"/>
        <w:numPr>
          <w:ilvl w:val="0"/>
          <w:numId w:val="5"/>
        </w:numPr>
        <w:tabs>
          <w:tab w:val="clear" w:pos="4680"/>
          <w:tab w:val="clear" w:pos="9360"/>
        </w:tabs>
        <w:suppressAutoHyphens/>
        <w:spacing w:line="240" w:lineRule="exact"/>
        <w:rPr>
          <w:rFonts w:ascii="Arial" w:hAnsi="Arial" w:cs="Arial"/>
          <w:i/>
          <w:sz w:val="24"/>
          <w:szCs w:val="24"/>
        </w:rPr>
      </w:pPr>
      <w:r>
        <w:rPr>
          <w:rFonts w:ascii="Arial" w:hAnsi="Arial" w:cs="Arial"/>
          <w:b/>
          <w:i/>
          <w:sz w:val="24"/>
          <w:szCs w:val="24"/>
        </w:rPr>
        <w:t>FoodTrip application uses the SQLite Database to store data and is connected to cloud server and Android Studio</w:t>
      </w:r>
    </w:p>
    <w:p w:rsidR="00CC0D37" w:rsidRDefault="00CC0D37" w:rsidP="00CC0D37">
      <w:pPr>
        <w:pStyle w:val="Header"/>
        <w:tabs>
          <w:tab w:val="clear" w:pos="4680"/>
          <w:tab w:val="clear" w:pos="9360"/>
        </w:tabs>
        <w:rPr>
          <w:rFonts w:ascii="Arial" w:hAnsi="Arial" w:cs="Arial"/>
          <w:i/>
          <w:sz w:val="24"/>
          <w:szCs w:val="24"/>
        </w:rPr>
      </w:pPr>
    </w:p>
    <w:p w:rsidR="00CC0D37" w:rsidRDefault="00CC0D37" w:rsidP="00CC0D37">
      <w:pPr>
        <w:pStyle w:val="Header"/>
        <w:tabs>
          <w:tab w:val="clear" w:pos="4680"/>
          <w:tab w:val="clear" w:pos="9360"/>
        </w:tabs>
        <w:rPr>
          <w:rFonts w:ascii="Arial" w:hAnsi="Arial" w:cs="Arial"/>
          <w:i/>
          <w:sz w:val="24"/>
          <w:szCs w:val="24"/>
        </w:rPr>
      </w:pPr>
      <w:r>
        <w:rPr>
          <w:rFonts w:ascii="Arial" w:hAnsi="Arial" w:cs="Arial"/>
          <w:i/>
          <w:sz w:val="24"/>
          <w:szCs w:val="24"/>
        </w:rPr>
        <w:t>Operating System</w:t>
      </w:r>
    </w:p>
    <w:p w:rsidR="00CC0D37" w:rsidRDefault="00CC0D37" w:rsidP="00CC0D37">
      <w:pPr>
        <w:pStyle w:val="Header"/>
        <w:tabs>
          <w:tab w:val="clear" w:pos="4680"/>
          <w:tab w:val="clear" w:pos="9360"/>
        </w:tabs>
        <w:rPr>
          <w:rFonts w:ascii="Arial" w:hAnsi="Arial" w:cs="Arial"/>
          <w:i/>
          <w:sz w:val="24"/>
          <w:szCs w:val="24"/>
        </w:rPr>
      </w:pPr>
    </w:p>
    <w:p w:rsidR="00CC0D37" w:rsidRDefault="00CC0D37" w:rsidP="00CC0D37">
      <w:pPr>
        <w:pStyle w:val="Header"/>
        <w:numPr>
          <w:ilvl w:val="0"/>
          <w:numId w:val="5"/>
        </w:numPr>
        <w:tabs>
          <w:tab w:val="clear" w:pos="4680"/>
          <w:tab w:val="clear" w:pos="9360"/>
        </w:tabs>
        <w:suppressAutoHyphens/>
        <w:spacing w:line="240" w:lineRule="exact"/>
        <w:rPr>
          <w:rFonts w:ascii="Arial" w:hAnsi="Arial" w:cs="Arial"/>
          <w:bCs/>
          <w:i/>
          <w:sz w:val="24"/>
          <w:szCs w:val="24"/>
        </w:rPr>
      </w:pPr>
      <w:r>
        <w:rPr>
          <w:rFonts w:ascii="Arial" w:hAnsi="Arial" w:cs="Arial"/>
          <w:b/>
          <w:i/>
          <w:sz w:val="24"/>
          <w:szCs w:val="24"/>
        </w:rPr>
        <w:t>The application runs in Android Operating System. Android API level 19 kit Kat</w:t>
      </w:r>
    </w:p>
    <w:p w:rsidR="00CC0D37" w:rsidRDefault="00CC0D37" w:rsidP="00CC0D37">
      <w:pPr>
        <w:pStyle w:val="BodyText"/>
        <w:rPr>
          <w:b/>
          <w:bCs/>
          <w:i w:val="0"/>
          <w:sz w:val="24"/>
          <w:szCs w:val="24"/>
        </w:rPr>
      </w:pPr>
    </w:p>
    <w:p w:rsidR="00CC0D37" w:rsidRDefault="00CC0D37" w:rsidP="00CC0D37">
      <w:pPr>
        <w:pStyle w:val="Header"/>
        <w:tabs>
          <w:tab w:val="clear" w:pos="4680"/>
          <w:tab w:val="clear" w:pos="9360"/>
        </w:tabs>
        <w:rPr>
          <w:rFonts w:ascii="Arial" w:hAnsi="Arial" w:cs="Arial"/>
          <w:bCs/>
          <w:i/>
          <w:sz w:val="24"/>
          <w:szCs w:val="24"/>
        </w:rPr>
      </w:pPr>
      <w:r>
        <w:rPr>
          <w:rFonts w:ascii="Arial" w:hAnsi="Arial" w:cs="Arial"/>
          <w:bCs/>
          <w:i/>
          <w:sz w:val="24"/>
          <w:szCs w:val="24"/>
        </w:rPr>
        <w:t>Hardware Environment</w:t>
      </w:r>
    </w:p>
    <w:p w:rsidR="00CC0D37" w:rsidRDefault="00CC0D37" w:rsidP="00CC0D37">
      <w:pPr>
        <w:pStyle w:val="Header"/>
        <w:tabs>
          <w:tab w:val="clear" w:pos="4680"/>
          <w:tab w:val="clear" w:pos="9360"/>
        </w:tabs>
        <w:rPr>
          <w:rFonts w:ascii="Arial" w:hAnsi="Arial" w:cs="Arial"/>
          <w:bCs/>
          <w:i/>
          <w:sz w:val="24"/>
          <w:szCs w:val="24"/>
        </w:rPr>
      </w:pPr>
    </w:p>
    <w:p w:rsidR="00CC0D37" w:rsidRDefault="00CC0D37" w:rsidP="00CC0D37">
      <w:pPr>
        <w:pStyle w:val="Header"/>
        <w:numPr>
          <w:ilvl w:val="0"/>
          <w:numId w:val="5"/>
        </w:numPr>
        <w:tabs>
          <w:tab w:val="clear" w:pos="4680"/>
          <w:tab w:val="clear" w:pos="9360"/>
        </w:tabs>
        <w:suppressAutoHyphens/>
        <w:spacing w:line="240" w:lineRule="exact"/>
        <w:rPr>
          <w:rFonts w:ascii="Arial" w:hAnsi="Arial" w:cs="Arial"/>
          <w:b/>
          <w:i/>
          <w:sz w:val="24"/>
          <w:szCs w:val="24"/>
        </w:rPr>
      </w:pPr>
      <w:r>
        <w:rPr>
          <w:rFonts w:ascii="Arial" w:hAnsi="Arial" w:cs="Arial"/>
          <w:b/>
          <w:i/>
          <w:sz w:val="24"/>
          <w:szCs w:val="24"/>
        </w:rPr>
        <w:t>The focus of this project is to apply the use of android phones and the internet for the user for better information about different cuisine and restaurant around metro manila.</w:t>
      </w:r>
    </w:p>
    <w:p w:rsidR="00CC0D37" w:rsidRDefault="00CC0D37" w:rsidP="00CC0D37">
      <w:pPr>
        <w:pStyle w:val="Header"/>
        <w:tabs>
          <w:tab w:val="clear" w:pos="4680"/>
          <w:tab w:val="clear" w:pos="9360"/>
        </w:tabs>
        <w:rPr>
          <w:rFonts w:ascii="Arial" w:hAnsi="Arial" w:cs="Arial"/>
          <w:b/>
          <w:i/>
          <w:sz w:val="24"/>
          <w:szCs w:val="24"/>
        </w:rPr>
      </w:pPr>
    </w:p>
    <w:p w:rsidR="00CC0D37" w:rsidRDefault="00CC0D37" w:rsidP="00CC0D37">
      <w:pPr>
        <w:pStyle w:val="Header"/>
        <w:tabs>
          <w:tab w:val="clear" w:pos="4680"/>
          <w:tab w:val="clear" w:pos="9360"/>
        </w:tabs>
        <w:rPr>
          <w:rFonts w:ascii="Arial" w:hAnsi="Arial" w:cs="Arial"/>
          <w:bCs/>
          <w:i/>
          <w:sz w:val="24"/>
          <w:szCs w:val="24"/>
        </w:rPr>
      </w:pPr>
      <w:r>
        <w:rPr>
          <w:rFonts w:ascii="Arial" w:hAnsi="Arial" w:cs="Arial"/>
          <w:bCs/>
          <w:i/>
          <w:sz w:val="24"/>
          <w:szCs w:val="24"/>
        </w:rPr>
        <w:t>Network Requirements</w:t>
      </w:r>
    </w:p>
    <w:p w:rsidR="00CC0D37" w:rsidRDefault="00CC0D37" w:rsidP="00CC0D37">
      <w:pPr>
        <w:pStyle w:val="Header"/>
        <w:tabs>
          <w:tab w:val="clear" w:pos="4680"/>
          <w:tab w:val="clear" w:pos="9360"/>
        </w:tabs>
        <w:rPr>
          <w:rFonts w:ascii="Arial" w:hAnsi="Arial" w:cs="Arial"/>
          <w:bCs/>
          <w:i/>
          <w:sz w:val="24"/>
          <w:szCs w:val="24"/>
        </w:rPr>
      </w:pPr>
    </w:p>
    <w:p w:rsidR="00CC0D37" w:rsidRDefault="00CC0D37" w:rsidP="00CC0D37">
      <w:pPr>
        <w:pStyle w:val="Header"/>
        <w:numPr>
          <w:ilvl w:val="0"/>
          <w:numId w:val="5"/>
        </w:numPr>
        <w:tabs>
          <w:tab w:val="clear" w:pos="4680"/>
          <w:tab w:val="clear" w:pos="9360"/>
        </w:tabs>
        <w:suppressAutoHyphens/>
        <w:spacing w:line="240" w:lineRule="exact"/>
        <w:rPr>
          <w:rFonts w:ascii="Arial" w:hAnsi="Arial" w:cs="Arial"/>
          <w:b/>
          <w:i/>
          <w:sz w:val="24"/>
          <w:szCs w:val="24"/>
        </w:rPr>
      </w:pPr>
      <w:r>
        <w:rPr>
          <w:rFonts w:ascii="Arial" w:hAnsi="Arial" w:cs="Arial"/>
          <w:b/>
          <w:i/>
          <w:sz w:val="24"/>
          <w:szCs w:val="24"/>
        </w:rPr>
        <w:t>Internet connection – specifically DSL or Broadband internet or Wi-Fi connections</w:t>
      </w:r>
    </w:p>
    <w:p w:rsidR="00CC0D37" w:rsidRDefault="00CC0D37" w:rsidP="00CC0D37">
      <w:pPr>
        <w:pStyle w:val="Header"/>
        <w:tabs>
          <w:tab w:val="clear" w:pos="4680"/>
          <w:tab w:val="clear" w:pos="9360"/>
        </w:tabs>
        <w:rPr>
          <w:rFonts w:ascii="Arial" w:hAnsi="Arial" w:cs="Arial"/>
          <w:b/>
          <w:i/>
          <w:sz w:val="24"/>
          <w:szCs w:val="24"/>
        </w:rPr>
      </w:pPr>
    </w:p>
    <w:p w:rsidR="00CC0D37" w:rsidRDefault="00CC0D37" w:rsidP="00CC0D37">
      <w:pPr>
        <w:pStyle w:val="Heading4"/>
        <w:shd w:val="clear" w:color="auto" w:fill="FFFFFF"/>
        <w:spacing w:before="0" w:after="72" w:line="308" w:lineRule="atLeast"/>
        <w:rPr>
          <w:color w:val="000000"/>
          <w:sz w:val="21"/>
          <w:szCs w:val="21"/>
        </w:rPr>
      </w:pPr>
      <w:r>
        <w:rPr>
          <w:color w:val="000000"/>
        </w:rPr>
        <w:t>Application Implementation Priorities</w:t>
      </w:r>
    </w:p>
    <w:p w:rsidR="00CC0D37" w:rsidRDefault="00CC0D37" w:rsidP="00CC0D37">
      <w:pPr>
        <w:shd w:val="clear" w:color="auto" w:fill="FFFFFF"/>
        <w:spacing w:line="308" w:lineRule="atLeast"/>
        <w:rPr>
          <w:rFonts w:ascii="Arial" w:hAnsi="Arial" w:cs="Arial"/>
          <w:b/>
          <w:color w:val="000000"/>
          <w:sz w:val="21"/>
          <w:szCs w:val="21"/>
        </w:rPr>
      </w:pPr>
    </w:p>
    <w:p w:rsidR="00CC0D37" w:rsidRDefault="00CC0D37" w:rsidP="00CC0D37">
      <w:pPr>
        <w:pStyle w:val="Heading5"/>
        <w:shd w:val="clear" w:color="auto" w:fill="FFFFFF"/>
        <w:spacing w:before="0" w:after="72" w:line="308" w:lineRule="atLeast"/>
        <w:rPr>
          <w:rFonts w:ascii="Arial" w:hAnsi="Arial" w:cs="Arial"/>
          <w:color w:val="000000"/>
          <w:sz w:val="24"/>
          <w:szCs w:val="24"/>
        </w:rPr>
      </w:pPr>
      <w:bookmarkStart w:id="61" w:name="Scheduling"/>
      <w:bookmarkEnd w:id="61"/>
      <w:r>
        <w:rPr>
          <w:rFonts w:ascii="Arial" w:hAnsi="Arial" w:cs="Arial"/>
          <w:b/>
          <w:bCs/>
          <w:color w:val="000000"/>
          <w:sz w:val="24"/>
          <w:szCs w:val="24"/>
        </w:rPr>
        <w:t>Scheduling</w:t>
      </w:r>
    </w:p>
    <w:p w:rsidR="00CC0D37" w:rsidRDefault="00CC0D37" w:rsidP="00CC0D37">
      <w:pPr>
        <w:pStyle w:val="NormalWeb"/>
        <w:shd w:val="clear" w:color="auto" w:fill="FFFFFF"/>
        <w:spacing w:before="96" w:after="120" w:line="308" w:lineRule="atLeast"/>
        <w:ind w:firstLine="720"/>
        <w:rPr>
          <w:rFonts w:ascii="Arial" w:hAnsi="Arial" w:cs="Arial"/>
        </w:rPr>
      </w:pPr>
      <w:r>
        <w:rPr>
          <w:rFonts w:ascii="Arial" w:hAnsi="Arial" w:cs="Arial"/>
          <w:color w:val="000000"/>
        </w:rPr>
        <w:t>The project team will be using Agile Methodology in scheduling the project. This method will be used so that the application will be developed faster and use the remaining time to adjust the application to the client’s needs. The project time will be divided into three iterations for faster time and better communication with the client. A detailed project schedule is provided at the end of the page.</w:t>
      </w:r>
      <w:r>
        <w:rPr>
          <w:rStyle w:val="apple-converted-space"/>
          <w:rFonts w:ascii="Arial" w:hAnsi="Arial" w:cs="Arial"/>
          <w:color w:val="000000"/>
        </w:rPr>
        <w:t> </w:t>
      </w:r>
    </w:p>
    <w:p w:rsidR="00CC0D37" w:rsidRDefault="00CC0D37" w:rsidP="00CC0D37">
      <w:pPr>
        <w:pStyle w:val="NormalWeb"/>
        <w:shd w:val="clear" w:color="auto" w:fill="FFFFFF"/>
        <w:spacing w:before="96" w:after="120" w:line="308" w:lineRule="atLeast"/>
        <w:ind w:firstLine="720"/>
        <w:rPr>
          <w:rFonts w:ascii="Arial" w:hAnsi="Arial" w:cs="Arial"/>
        </w:rPr>
      </w:pPr>
    </w:p>
    <w:p w:rsidR="00CC0D37" w:rsidRDefault="00CC0D37" w:rsidP="00CC0D37">
      <w:pPr>
        <w:pStyle w:val="NormalWeb"/>
        <w:shd w:val="clear" w:color="auto" w:fill="FFFFFF"/>
        <w:spacing w:before="96" w:after="120" w:line="308" w:lineRule="atLeast"/>
        <w:ind w:firstLine="720"/>
        <w:rPr>
          <w:rFonts w:ascii="Arial" w:hAnsi="Arial" w:cs="Arial"/>
        </w:rPr>
      </w:pPr>
    </w:p>
    <w:p w:rsidR="00CC0D37" w:rsidRDefault="00CC0D37" w:rsidP="00CC0D37">
      <w:pPr>
        <w:pStyle w:val="NormalWeb"/>
        <w:shd w:val="clear" w:color="auto" w:fill="FFFFFF"/>
        <w:spacing w:before="96" w:after="120" w:line="308" w:lineRule="atLeast"/>
        <w:ind w:firstLine="720"/>
        <w:rPr>
          <w:rFonts w:ascii="Arial" w:hAnsi="Arial" w:cs="Arial"/>
        </w:rPr>
      </w:pPr>
    </w:p>
    <w:p w:rsidR="00CC0D37" w:rsidRDefault="00CC0D37" w:rsidP="00CC0D37">
      <w:pPr>
        <w:pStyle w:val="NormalWeb"/>
        <w:shd w:val="clear" w:color="auto" w:fill="FFFFFF"/>
        <w:spacing w:before="96" w:after="120" w:line="308" w:lineRule="atLeast"/>
        <w:ind w:firstLine="720"/>
        <w:rPr>
          <w:rFonts w:ascii="Arial" w:hAnsi="Arial" w:cs="Arial"/>
        </w:rPr>
      </w:pPr>
    </w:p>
    <w:p w:rsidR="00CC0D37" w:rsidRDefault="00CC0D37" w:rsidP="00CC0D37">
      <w:pPr>
        <w:pStyle w:val="Heading2"/>
        <w:jc w:val="both"/>
        <w:rPr>
          <w:rFonts w:ascii="Arial" w:hAnsi="Arial" w:cs="Arial"/>
          <w:color w:val="000000"/>
          <w:sz w:val="24"/>
          <w:szCs w:val="24"/>
        </w:rPr>
      </w:pPr>
      <w:r>
        <w:rPr>
          <w:rFonts w:ascii="Arial" w:hAnsi="Arial" w:cs="Arial"/>
          <w:sz w:val="24"/>
          <w:szCs w:val="24"/>
        </w:rPr>
        <w:t>1.4.</w:t>
      </w:r>
      <w:r>
        <w:rPr>
          <w:rFonts w:ascii="Arial" w:hAnsi="Arial" w:cs="Arial"/>
          <w:sz w:val="24"/>
          <w:szCs w:val="24"/>
        </w:rPr>
        <w:tab/>
        <w:t>Project References</w:t>
      </w:r>
    </w:p>
    <w:p w:rsidR="00CC0D37" w:rsidRDefault="00CC0D37" w:rsidP="00CC0D37">
      <w:pPr>
        <w:pStyle w:val="NormalWeb"/>
        <w:shd w:val="clear" w:color="auto" w:fill="FFFFFF"/>
        <w:spacing w:before="96" w:after="120" w:line="308" w:lineRule="atLeast"/>
        <w:ind w:firstLine="720"/>
        <w:rPr>
          <w:rFonts w:ascii="Arial" w:hAnsi="Arial" w:cs="Arial"/>
          <w:color w:val="000000"/>
        </w:rPr>
      </w:pPr>
    </w:p>
    <w:p w:rsidR="00CC0D37" w:rsidRDefault="00CC0D37" w:rsidP="00CC0D37">
      <w:pPr>
        <w:pStyle w:val="Heading5"/>
        <w:shd w:val="clear" w:color="auto" w:fill="FFFFFF"/>
        <w:spacing w:before="0" w:after="72" w:line="292" w:lineRule="atLeast"/>
        <w:rPr>
          <w:rFonts w:ascii="Arial" w:hAnsi="Arial" w:cs="Arial"/>
          <w:sz w:val="24"/>
          <w:szCs w:val="24"/>
        </w:rPr>
      </w:pPr>
      <w:r>
        <w:rPr>
          <w:rFonts w:ascii="Arial" w:hAnsi="Arial" w:cs="Arial"/>
          <w:b/>
          <w:bCs/>
          <w:color w:val="000000"/>
          <w:sz w:val="24"/>
          <w:szCs w:val="24"/>
        </w:rPr>
        <w:t>Communication</w:t>
      </w:r>
    </w:p>
    <w:p w:rsidR="00CC0D37" w:rsidRDefault="00CC0D37" w:rsidP="00CC0D37">
      <w:pPr>
        <w:pStyle w:val="NormalWeb"/>
        <w:shd w:val="clear" w:color="auto" w:fill="FFFFFF"/>
        <w:spacing w:before="96" w:after="120" w:line="292" w:lineRule="atLeast"/>
        <w:rPr>
          <w:rFonts w:ascii="Arial" w:hAnsi="Arial" w:cs="Arial"/>
          <w:color w:val="000000"/>
        </w:rPr>
      </w:pPr>
      <w:r>
        <w:rPr>
          <w:rFonts w:ascii="Arial" w:hAnsi="Arial" w:cs="Arial"/>
        </w:rPr>
        <w:t xml:space="preserve">The project manager will set up meetings with the client for additional requirements and iteration presentations. </w:t>
      </w:r>
    </w:p>
    <w:tbl>
      <w:tblPr>
        <w:tblW w:w="0" w:type="auto"/>
        <w:tblInd w:w="-10" w:type="dxa"/>
        <w:tblLayout w:type="fixed"/>
        <w:tblLook w:val="0000" w:firstRow="0" w:lastRow="0" w:firstColumn="0" w:lastColumn="0" w:noHBand="0" w:noVBand="0"/>
      </w:tblPr>
      <w:tblGrid>
        <w:gridCol w:w="1915"/>
        <w:gridCol w:w="1915"/>
        <w:gridCol w:w="1915"/>
        <w:gridCol w:w="1915"/>
        <w:gridCol w:w="1936"/>
      </w:tblGrid>
      <w:tr w:rsidR="00CC0D37" w:rsidTr="00B03FEE">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Type of communication</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Communication Schedule</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Typical communication mechanism</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Who initiates</w:t>
            </w:r>
          </w:p>
        </w:tc>
        <w:tc>
          <w:tcPr>
            <w:tcW w:w="1936"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Recipient</w:t>
            </w:r>
          </w:p>
        </w:tc>
      </w:tr>
      <w:tr w:rsidR="00CC0D37" w:rsidTr="00B03FEE">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Planning</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Start of the Project</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Face to face meetings/email</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Manager</w:t>
            </w:r>
          </w:p>
        </w:tc>
        <w:tc>
          <w:tcPr>
            <w:tcW w:w="1936"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Project Client</w:t>
            </w:r>
          </w:p>
        </w:tc>
      </w:tr>
      <w:tr w:rsidR="00CC0D37" w:rsidTr="00B03FEE">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Information Management</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Sep  26, 2015</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 xml:space="preserve">Face to face meetings/email </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Manager</w:t>
            </w:r>
          </w:p>
        </w:tc>
        <w:tc>
          <w:tcPr>
            <w:tcW w:w="1936"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Project Manager</w:t>
            </w:r>
          </w:p>
        </w:tc>
      </w:tr>
      <w:tr w:rsidR="00CC0D37" w:rsidTr="00B03FEE">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1</w:t>
            </w:r>
            <w:r>
              <w:rPr>
                <w:rFonts w:ascii="Arial" w:hAnsi="Arial" w:cs="Arial"/>
                <w:color w:val="000000"/>
                <w:vertAlign w:val="superscript"/>
              </w:rPr>
              <w:t>st</w:t>
            </w:r>
            <w:r>
              <w:rPr>
                <w:rFonts w:ascii="Arial" w:hAnsi="Arial" w:cs="Arial"/>
                <w:color w:val="000000"/>
              </w:rPr>
              <w:t xml:space="preserve"> Iteration</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Dec 16, 2015</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 xml:space="preserve">Face to face meetings/email </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Team</w:t>
            </w:r>
          </w:p>
        </w:tc>
        <w:tc>
          <w:tcPr>
            <w:tcW w:w="1936"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Project Client</w:t>
            </w:r>
          </w:p>
        </w:tc>
      </w:tr>
      <w:tr w:rsidR="00CC0D37" w:rsidTr="00B03FEE">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2</w:t>
            </w:r>
            <w:r>
              <w:rPr>
                <w:rFonts w:ascii="Arial" w:hAnsi="Arial" w:cs="Arial"/>
                <w:color w:val="000000"/>
                <w:vertAlign w:val="superscript"/>
              </w:rPr>
              <w:t>nd</w:t>
            </w:r>
            <w:r>
              <w:rPr>
                <w:rFonts w:ascii="Arial" w:hAnsi="Arial" w:cs="Arial"/>
                <w:color w:val="000000"/>
              </w:rPr>
              <w:t xml:space="preserve"> Iteration</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Feb 29, 2016</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Face to face meetings/email Presentation</w:t>
            </w:r>
          </w:p>
        </w:tc>
        <w:tc>
          <w:tcPr>
            <w:tcW w:w="191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Team</w:t>
            </w:r>
          </w:p>
        </w:tc>
        <w:tc>
          <w:tcPr>
            <w:tcW w:w="1936"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Project Client</w:t>
            </w:r>
          </w:p>
        </w:tc>
      </w:tr>
    </w:tbl>
    <w:p w:rsidR="00CC0D37" w:rsidRDefault="00CC0D37" w:rsidP="00CC0D37">
      <w:pPr>
        <w:pStyle w:val="Heading5"/>
        <w:shd w:val="clear" w:color="auto" w:fill="FFFFFF"/>
        <w:spacing w:before="0" w:after="72" w:line="286" w:lineRule="atLeast"/>
        <w:rPr>
          <w:rFonts w:ascii="Arial" w:hAnsi="Arial" w:cs="Arial"/>
          <w:color w:val="000000"/>
          <w:sz w:val="24"/>
          <w:szCs w:val="24"/>
        </w:rPr>
      </w:pPr>
    </w:p>
    <w:p w:rsidR="00CC0D37" w:rsidRDefault="00CC0D37" w:rsidP="00CC0D37">
      <w:pPr>
        <w:pStyle w:val="Heading5"/>
        <w:shd w:val="clear" w:color="auto" w:fill="FFFFFF"/>
        <w:spacing w:before="0" w:after="72" w:line="286" w:lineRule="atLeast"/>
        <w:rPr>
          <w:rFonts w:ascii="Arial" w:hAnsi="Arial" w:cs="Arial"/>
          <w:color w:val="000000"/>
          <w:sz w:val="24"/>
          <w:szCs w:val="24"/>
        </w:rPr>
      </w:pPr>
    </w:p>
    <w:p w:rsidR="00CC0D37" w:rsidRDefault="00CC0D37" w:rsidP="00CC0D37">
      <w:pPr>
        <w:pStyle w:val="Heading5"/>
        <w:shd w:val="clear" w:color="auto" w:fill="FFFFFF"/>
        <w:spacing w:before="0" w:after="72" w:line="286" w:lineRule="atLeast"/>
        <w:rPr>
          <w:rFonts w:ascii="Arial" w:hAnsi="Arial" w:cs="Arial"/>
          <w:color w:val="000000"/>
          <w:sz w:val="24"/>
          <w:szCs w:val="24"/>
        </w:rPr>
      </w:pPr>
    </w:p>
    <w:p w:rsidR="00CC0D37" w:rsidRDefault="00CC0D37" w:rsidP="00CC0D37">
      <w:pPr>
        <w:pStyle w:val="Heading5"/>
        <w:shd w:val="clear" w:color="auto" w:fill="FFFFFF"/>
        <w:spacing w:before="0" w:after="72" w:line="286" w:lineRule="atLeast"/>
        <w:rPr>
          <w:rFonts w:ascii="Arial" w:hAnsi="Arial" w:cs="Arial"/>
          <w:color w:val="000000"/>
          <w:sz w:val="24"/>
          <w:szCs w:val="24"/>
        </w:rPr>
      </w:pPr>
      <w:r>
        <w:rPr>
          <w:rFonts w:ascii="Arial" w:hAnsi="Arial" w:cs="Arial"/>
          <w:b/>
          <w:bCs/>
          <w:color w:val="000000"/>
          <w:sz w:val="24"/>
          <w:szCs w:val="24"/>
        </w:rPr>
        <w:t>Risk Management</w:t>
      </w:r>
    </w:p>
    <w:p w:rsidR="00CC0D37" w:rsidRDefault="00CC0D37" w:rsidP="00CC0D37">
      <w:pPr>
        <w:pStyle w:val="NormalWeb"/>
        <w:shd w:val="clear" w:color="auto" w:fill="FFFFFF"/>
        <w:spacing w:before="96" w:after="120" w:line="286" w:lineRule="atLeast"/>
        <w:rPr>
          <w:rFonts w:ascii="Arial" w:hAnsi="Arial" w:cs="Arial"/>
          <w:color w:val="000000"/>
        </w:rPr>
      </w:pPr>
      <w:r>
        <w:rPr>
          <w:rFonts w:ascii="Arial" w:hAnsi="Arial" w:cs="Arial"/>
          <w:color w:val="000000"/>
        </w:rPr>
        <w:t>The project team may encounter risks in the development of this project. Below is the risk register of potential risks during development.</w:t>
      </w:r>
      <w:r>
        <w:rPr>
          <w:rStyle w:val="apple-converted-space"/>
          <w:rFonts w:ascii="Arial" w:hAnsi="Arial" w:cs="Arial"/>
          <w:color w:val="000000"/>
        </w:rPr>
        <w:t> </w:t>
      </w:r>
    </w:p>
    <w:tbl>
      <w:tblPr>
        <w:tblW w:w="0" w:type="auto"/>
        <w:tblInd w:w="-10" w:type="dxa"/>
        <w:tblLayout w:type="fixed"/>
        <w:tblLook w:val="0000" w:firstRow="0" w:lastRow="0" w:firstColumn="0" w:lastColumn="0" w:noHBand="0" w:noVBand="0"/>
      </w:tblPr>
      <w:tblGrid>
        <w:gridCol w:w="660"/>
        <w:gridCol w:w="1841"/>
        <w:gridCol w:w="1253"/>
        <w:gridCol w:w="1174"/>
        <w:gridCol w:w="1304"/>
        <w:gridCol w:w="1265"/>
        <w:gridCol w:w="1323"/>
        <w:gridCol w:w="889"/>
      </w:tblGrid>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Rank</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Risk</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Description</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Category</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Trigger</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Responsible</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Potential Response</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Impact</w:t>
            </w:r>
          </w:p>
        </w:tc>
      </w:tr>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1</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Start-up plan</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Meeting with client, project team, and external entities</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Planning</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Absent in required meetings</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manager</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Timeframe, meetings execution could be a virtual meeting or face to face meeting</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Minimal</w:t>
            </w:r>
          </w:p>
        </w:tc>
      </w:tr>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2</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Staffing/Human Resources</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team needs an experienced staff and programmer</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Manager</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Lack of knowledge of acquired staff</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analyst</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Execute an examination or interview staff based of their qualifications</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Serious</w:t>
            </w:r>
          </w:p>
        </w:tc>
      </w:tr>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3</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WBS</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 xml:space="preserve">Scheduled restricted deliverables </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Planning</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Delayed deliverable submission</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analyst</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All the deliverables and activities should be done to avoid delays</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Serious</w:t>
            </w:r>
          </w:p>
        </w:tc>
      </w:tr>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4</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controlling</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Security of the system when released</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Information technology department</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System maintenance</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Client</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IT department will take place the potential security for security</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Minimal</w:t>
            </w:r>
          </w:p>
        </w:tc>
      </w:tr>
      <w:tr w:rsidR="00CC0D37" w:rsidTr="00B03FEE">
        <w:tc>
          <w:tcPr>
            <w:tcW w:w="660"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5</w:t>
            </w:r>
          </w:p>
        </w:tc>
        <w:tc>
          <w:tcPr>
            <w:tcW w:w="1841"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Hardware/Software</w:t>
            </w:r>
          </w:p>
        </w:tc>
        <w:tc>
          <w:tcPr>
            <w:tcW w:w="125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The needs of computer or laptop and other software needed</w:t>
            </w:r>
          </w:p>
        </w:tc>
        <w:tc>
          <w:tcPr>
            <w:tcW w:w="117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Information technology department</w:t>
            </w:r>
          </w:p>
        </w:tc>
        <w:tc>
          <w:tcPr>
            <w:tcW w:w="1304"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Insufficient funds</w:t>
            </w:r>
          </w:p>
        </w:tc>
        <w:tc>
          <w:tcPr>
            <w:tcW w:w="1265"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Project analyst</w:t>
            </w:r>
          </w:p>
        </w:tc>
        <w:tc>
          <w:tcPr>
            <w:tcW w:w="1323" w:type="dxa"/>
            <w:tcBorders>
              <w:top w:val="single" w:sz="4" w:space="0" w:color="000000"/>
              <w:left w:val="single" w:sz="4" w:space="0" w:color="000000"/>
              <w:bottom w:val="single" w:sz="4" w:space="0" w:color="000000"/>
            </w:tcBorders>
            <w:shd w:val="clear" w:color="auto" w:fill="auto"/>
          </w:tcPr>
          <w:p w:rsidR="00CC0D37" w:rsidRDefault="00CC0D37" w:rsidP="00B03FEE">
            <w:pPr>
              <w:pStyle w:val="NormalWeb"/>
              <w:spacing w:before="96" w:after="120" w:line="292" w:lineRule="atLeast"/>
              <w:rPr>
                <w:rFonts w:ascii="Arial" w:hAnsi="Arial" w:cs="Arial"/>
                <w:color w:val="000000"/>
              </w:rPr>
            </w:pPr>
            <w:r>
              <w:rPr>
                <w:rFonts w:ascii="Arial" w:hAnsi="Arial" w:cs="Arial"/>
                <w:color w:val="000000"/>
              </w:rPr>
              <w:t>Budget allocation of hardware and software</w:t>
            </w:r>
          </w:p>
        </w:tc>
        <w:tc>
          <w:tcPr>
            <w:tcW w:w="889" w:type="dxa"/>
            <w:tcBorders>
              <w:top w:val="single" w:sz="4" w:space="0" w:color="000000"/>
              <w:left w:val="single" w:sz="4" w:space="0" w:color="000000"/>
              <w:bottom w:val="single" w:sz="4" w:space="0" w:color="000000"/>
              <w:right w:val="single" w:sz="4" w:space="0" w:color="000000"/>
            </w:tcBorders>
            <w:shd w:val="clear" w:color="auto" w:fill="auto"/>
          </w:tcPr>
          <w:p w:rsidR="00CC0D37" w:rsidRDefault="00CC0D37" w:rsidP="00B03FEE">
            <w:pPr>
              <w:pStyle w:val="NormalWeb"/>
              <w:spacing w:before="96" w:after="120" w:line="292" w:lineRule="atLeast"/>
            </w:pPr>
            <w:r>
              <w:rPr>
                <w:rFonts w:ascii="Arial" w:hAnsi="Arial" w:cs="Arial"/>
                <w:color w:val="000000"/>
              </w:rPr>
              <w:t>Minimal</w:t>
            </w:r>
          </w:p>
        </w:tc>
      </w:tr>
    </w:tbl>
    <w:p w:rsidR="00CC0D37" w:rsidRDefault="00CC0D37" w:rsidP="00CC0D37">
      <w:pPr>
        <w:pStyle w:val="NormalWeb"/>
        <w:shd w:val="clear" w:color="auto" w:fill="FFFFFF"/>
        <w:spacing w:before="96" w:after="120" w:line="292" w:lineRule="atLeast"/>
        <w:rPr>
          <w:rFonts w:ascii="Arial" w:hAnsi="Arial" w:cs="Arial"/>
          <w:color w:val="000000"/>
        </w:rPr>
      </w:pPr>
    </w:p>
    <w:p w:rsidR="00CC0D37" w:rsidRDefault="00CC0D37" w:rsidP="00CC0D37">
      <w:pPr>
        <w:pStyle w:val="Heading5"/>
        <w:shd w:val="clear" w:color="auto" w:fill="FFFFFF"/>
        <w:spacing w:before="0" w:after="72" w:line="292" w:lineRule="atLeast"/>
        <w:jc w:val="both"/>
        <w:rPr>
          <w:rFonts w:ascii="Arial" w:hAnsi="Arial" w:cs="Arial"/>
          <w:b/>
          <w:bCs/>
          <w:color w:val="000000"/>
          <w:sz w:val="24"/>
          <w:szCs w:val="24"/>
        </w:rPr>
      </w:pPr>
    </w:p>
    <w:p w:rsidR="00CC0D37" w:rsidRDefault="00CC0D37" w:rsidP="00CC0D37">
      <w:pPr>
        <w:pStyle w:val="Heading5"/>
        <w:shd w:val="clear" w:color="auto" w:fill="FFFFFF"/>
        <w:spacing w:before="0" w:after="72" w:line="292" w:lineRule="atLeast"/>
        <w:jc w:val="both"/>
        <w:rPr>
          <w:rFonts w:ascii="Arial" w:hAnsi="Arial" w:cs="Arial"/>
          <w:b/>
          <w:bCs/>
          <w:color w:val="000000"/>
          <w:sz w:val="24"/>
          <w:szCs w:val="24"/>
        </w:rPr>
      </w:pPr>
    </w:p>
    <w:p w:rsidR="00CC0D37" w:rsidRDefault="00CC0D37" w:rsidP="00CC0D37">
      <w:pPr>
        <w:pStyle w:val="Heading5"/>
        <w:shd w:val="clear" w:color="auto" w:fill="FFFFFF"/>
        <w:spacing w:before="0" w:after="72" w:line="292" w:lineRule="atLeast"/>
        <w:jc w:val="both"/>
        <w:rPr>
          <w:rFonts w:ascii="Arial" w:hAnsi="Arial" w:cs="Arial"/>
          <w:b/>
          <w:bCs/>
          <w:color w:val="000000"/>
          <w:sz w:val="24"/>
          <w:szCs w:val="24"/>
        </w:rPr>
      </w:pPr>
    </w:p>
    <w:p w:rsidR="00CC0D37" w:rsidRDefault="00CC0D37" w:rsidP="00CC0D37">
      <w:pPr>
        <w:pStyle w:val="Heading5"/>
        <w:shd w:val="clear" w:color="auto" w:fill="FFFFFF"/>
        <w:spacing w:before="0" w:after="72" w:line="292" w:lineRule="atLeast"/>
        <w:jc w:val="both"/>
        <w:rPr>
          <w:rFonts w:ascii="Arial" w:eastAsia="Arial" w:hAnsi="Arial" w:cs="Arial"/>
          <w:color w:val="000000"/>
          <w:sz w:val="24"/>
          <w:szCs w:val="24"/>
        </w:rPr>
      </w:pPr>
      <w:r>
        <w:rPr>
          <w:rFonts w:ascii="Arial" w:hAnsi="Arial" w:cs="Arial"/>
          <w:b/>
          <w:bCs/>
          <w:color w:val="000000"/>
          <w:sz w:val="24"/>
          <w:szCs w:val="24"/>
        </w:rPr>
        <w:t>Training Plan</w:t>
      </w:r>
    </w:p>
    <w:p w:rsidR="00CC0D37" w:rsidRDefault="00CC0D37" w:rsidP="00CC0D37">
      <w:pPr>
        <w:pStyle w:val="NormalWeb"/>
        <w:shd w:val="clear" w:color="auto" w:fill="FFFFFF"/>
        <w:spacing w:before="96" w:after="120" w:line="292" w:lineRule="atLeast"/>
        <w:rPr>
          <w:rFonts w:ascii="Arial" w:hAnsi="Arial" w:cs="Arial"/>
          <w:b/>
          <w:bCs/>
          <w:color w:val="000000"/>
        </w:rPr>
      </w:pPr>
      <w:r>
        <w:rPr>
          <w:rFonts w:ascii="Arial" w:eastAsia="Arial" w:hAnsi="Arial" w:cs="Arial"/>
          <w:color w:val="000000"/>
        </w:rPr>
        <w:t xml:space="preserve"> </w:t>
      </w:r>
      <w:r>
        <w:rPr>
          <w:rFonts w:ascii="Arial" w:hAnsi="Arial" w:cs="Arial"/>
          <w:color w:val="000000"/>
        </w:rPr>
        <w:tab/>
        <w:t>The Mobile application requires the system to be easy to use and understandable to the majority of the user/member. The system must be designed to be interacting to the point that there will be little to no training required for the regular users. However, the administration and IT users must be trained about the back-end of the application upon implementation. Training will be provided for database and system maintenance of the application.</w:t>
      </w:r>
    </w:p>
    <w:p w:rsidR="00CC0D37" w:rsidRDefault="00CC0D37" w:rsidP="00CC0D37">
      <w:pPr>
        <w:pStyle w:val="Heading5"/>
        <w:shd w:val="clear" w:color="auto" w:fill="FFFFFF"/>
        <w:spacing w:before="0" w:after="72" w:line="286" w:lineRule="atLeast"/>
        <w:rPr>
          <w:rFonts w:ascii="Arial" w:hAnsi="Arial" w:cs="Arial"/>
          <w:color w:val="000000"/>
          <w:sz w:val="24"/>
          <w:szCs w:val="24"/>
        </w:rPr>
      </w:pPr>
      <w:r>
        <w:rPr>
          <w:rFonts w:ascii="Arial" w:hAnsi="Arial" w:cs="Arial"/>
          <w:b/>
          <w:bCs/>
          <w:color w:val="000000"/>
          <w:sz w:val="24"/>
          <w:szCs w:val="24"/>
        </w:rPr>
        <w:t>Project Quality Assurance and Control</w:t>
      </w:r>
    </w:p>
    <w:p w:rsidR="00CC0D37" w:rsidRDefault="00CC0D37" w:rsidP="00CC0D37">
      <w:pPr>
        <w:pStyle w:val="NormalWeb"/>
        <w:shd w:val="clear" w:color="auto" w:fill="FFFFFF"/>
        <w:spacing w:before="96" w:after="120" w:line="286" w:lineRule="atLeast"/>
        <w:ind w:firstLine="360"/>
        <w:rPr>
          <w:rFonts w:ascii="Arial" w:hAnsi="Arial" w:cs="Arial"/>
          <w:color w:val="000000"/>
        </w:rPr>
      </w:pPr>
      <w:r>
        <w:rPr>
          <w:rFonts w:ascii="Arial" w:hAnsi="Arial" w:cs="Arial"/>
          <w:color w:val="000000"/>
        </w:rPr>
        <w:t>To ensure that the project meet or even exceed the user’s expectation we created a quality management plan to make sure that the technology we were proposing can provide a service that the restaurant establishment needed to their day to day operations, we have the following procedures that can help us to make a quality system and achieve total client satisfaction.</w:t>
      </w:r>
    </w:p>
    <w:p w:rsidR="00CC0D37" w:rsidRDefault="00CC0D37" w:rsidP="00CC0D37">
      <w:pPr>
        <w:shd w:val="clear" w:color="auto" w:fill="FFFFFF"/>
        <w:spacing w:before="100" w:after="24" w:line="286" w:lineRule="atLeast"/>
        <w:ind w:left="360"/>
        <w:rPr>
          <w:rFonts w:ascii="Arial" w:hAnsi="Arial" w:cs="Arial"/>
          <w:color w:val="000000"/>
          <w:szCs w:val="24"/>
        </w:rPr>
      </w:pPr>
      <w:r>
        <w:rPr>
          <w:rFonts w:ascii="Arial" w:hAnsi="Arial" w:cs="Arial"/>
          <w:color w:val="000000"/>
          <w:szCs w:val="24"/>
        </w:rPr>
        <w:t>-Having an accurate record of every defects and errors that we encounter on each process.</w:t>
      </w:r>
    </w:p>
    <w:p w:rsidR="00CC0D37" w:rsidRDefault="00CC0D37" w:rsidP="00CC0D37">
      <w:pPr>
        <w:shd w:val="clear" w:color="auto" w:fill="FFFFFF"/>
        <w:spacing w:before="100" w:after="24" w:line="286" w:lineRule="atLeast"/>
        <w:ind w:left="360"/>
        <w:rPr>
          <w:rFonts w:ascii="Arial" w:hAnsi="Arial" w:cs="Arial"/>
          <w:color w:val="000000"/>
          <w:szCs w:val="24"/>
        </w:rPr>
      </w:pPr>
      <w:r>
        <w:rPr>
          <w:rFonts w:ascii="Arial" w:hAnsi="Arial" w:cs="Arial"/>
          <w:color w:val="000000"/>
          <w:szCs w:val="24"/>
        </w:rPr>
        <w:t>-Be familiarized in all of those defects and errors that have been occurred.</w:t>
      </w:r>
    </w:p>
    <w:p w:rsidR="00CC0D37" w:rsidRDefault="00CC0D37" w:rsidP="00CC0D37">
      <w:pPr>
        <w:shd w:val="clear" w:color="auto" w:fill="FFFFFF"/>
        <w:spacing w:before="100" w:after="24" w:line="286" w:lineRule="atLeast"/>
        <w:ind w:left="360"/>
        <w:rPr>
          <w:rFonts w:ascii="Arial" w:hAnsi="Arial" w:cs="Arial"/>
          <w:color w:val="000000"/>
          <w:szCs w:val="24"/>
        </w:rPr>
      </w:pPr>
      <w:r>
        <w:rPr>
          <w:rFonts w:ascii="Arial" w:hAnsi="Arial" w:cs="Arial"/>
          <w:color w:val="000000"/>
          <w:szCs w:val="24"/>
        </w:rPr>
        <w:t>-Maximizing the time given to the team, making sure that every procedure will be done base on the time management plan.</w:t>
      </w:r>
    </w:p>
    <w:p w:rsidR="00CC0D37" w:rsidRDefault="00CC0D37" w:rsidP="00CC0D37">
      <w:pPr>
        <w:shd w:val="clear" w:color="auto" w:fill="FFFFFF"/>
        <w:spacing w:before="100" w:after="24" w:line="286" w:lineRule="atLeast"/>
        <w:ind w:left="360"/>
        <w:rPr>
          <w:rFonts w:ascii="Arial" w:hAnsi="Arial" w:cs="Arial"/>
          <w:color w:val="000000"/>
          <w:szCs w:val="24"/>
        </w:rPr>
      </w:pPr>
      <w:r>
        <w:rPr>
          <w:rFonts w:ascii="Arial" w:hAnsi="Arial" w:cs="Arial"/>
          <w:color w:val="000000"/>
          <w:szCs w:val="24"/>
        </w:rPr>
        <w:t>-Use of SWOT analysis before implementing the system to lessen the chances of dissatisfaction from the clients.</w:t>
      </w:r>
    </w:p>
    <w:p w:rsidR="00CC0D37" w:rsidRDefault="00CC0D37" w:rsidP="00CC0D37">
      <w:pPr>
        <w:shd w:val="clear" w:color="auto" w:fill="FFFFFF"/>
        <w:spacing w:before="100" w:after="24" w:line="286" w:lineRule="atLeast"/>
        <w:ind w:left="449"/>
        <w:rPr>
          <w:rFonts w:ascii="Arial" w:hAnsi="Arial" w:cs="Arial"/>
          <w:color w:val="000000"/>
          <w:szCs w:val="24"/>
        </w:rPr>
      </w:pPr>
      <w:r>
        <w:rPr>
          <w:rFonts w:ascii="Arial" w:hAnsi="Arial" w:cs="Arial"/>
          <w:color w:val="000000"/>
          <w:szCs w:val="24"/>
        </w:rPr>
        <w:t>-Perform an overall quality check before the implementation.</w:t>
      </w:r>
    </w:p>
    <w:p w:rsidR="00CC0D37" w:rsidRDefault="00CC0D37" w:rsidP="00CC0D37">
      <w:pPr>
        <w:shd w:val="clear" w:color="auto" w:fill="FFFFFF"/>
        <w:spacing w:before="100" w:after="24" w:line="286" w:lineRule="atLeast"/>
        <w:ind w:left="360"/>
        <w:rPr>
          <w:rFonts w:ascii="Arial" w:hAnsi="Arial" w:cs="Arial"/>
          <w:color w:val="000000"/>
          <w:szCs w:val="24"/>
        </w:rPr>
      </w:pPr>
      <w:r>
        <w:rPr>
          <w:rFonts w:ascii="Arial" w:hAnsi="Arial" w:cs="Arial"/>
          <w:color w:val="000000"/>
          <w:szCs w:val="24"/>
        </w:rPr>
        <w:t>-Build a security plan for the system to make sure that the system is secured and safe for system sabotage.</w:t>
      </w:r>
    </w:p>
    <w:p w:rsidR="00CC0D37" w:rsidRDefault="00CC0D37" w:rsidP="00CC0D37">
      <w:pPr>
        <w:shd w:val="clear" w:color="auto" w:fill="FFFFFF"/>
        <w:spacing w:before="100" w:after="24" w:line="286" w:lineRule="atLeast"/>
        <w:ind w:left="360"/>
        <w:rPr>
          <w:rFonts w:ascii="Arial" w:hAnsi="Arial" w:cs="Arial"/>
          <w:color w:val="000000"/>
          <w:szCs w:val="24"/>
        </w:rPr>
      </w:pPr>
    </w:p>
    <w:p w:rsidR="00CC0D37" w:rsidRDefault="00CC0D37" w:rsidP="00CC0D37">
      <w:pPr>
        <w:pStyle w:val="Heading5"/>
        <w:shd w:val="clear" w:color="auto" w:fill="FFFFFF"/>
        <w:spacing w:before="0" w:after="72" w:line="292" w:lineRule="atLeast"/>
        <w:rPr>
          <w:rFonts w:ascii="Arial" w:hAnsi="Arial" w:cs="Arial"/>
          <w:color w:val="000000"/>
          <w:sz w:val="24"/>
          <w:szCs w:val="24"/>
        </w:rPr>
      </w:pPr>
      <w:r>
        <w:rPr>
          <w:rFonts w:ascii="Arial" w:hAnsi="Arial" w:cs="Arial"/>
          <w:b/>
          <w:bCs/>
          <w:color w:val="000000"/>
          <w:sz w:val="24"/>
          <w:szCs w:val="24"/>
        </w:rPr>
        <w:t>Procurement Planning</w:t>
      </w:r>
    </w:p>
    <w:p w:rsidR="00CC0D37" w:rsidRDefault="00CC0D37" w:rsidP="00CC0D37">
      <w:pPr>
        <w:pStyle w:val="NormalWeb"/>
        <w:shd w:val="clear" w:color="auto" w:fill="FFFFFF"/>
        <w:spacing w:before="96" w:after="120" w:line="292" w:lineRule="atLeast"/>
        <w:ind w:firstLine="720"/>
        <w:rPr>
          <w:rFonts w:ascii="Arial" w:hAnsi="Arial" w:cs="Arial"/>
          <w:color w:val="000000"/>
          <w:sz w:val="19"/>
          <w:szCs w:val="19"/>
        </w:rPr>
      </w:pPr>
      <w:r>
        <w:rPr>
          <w:rFonts w:ascii="Arial" w:hAnsi="Arial" w:cs="Arial"/>
          <w:color w:val="000000"/>
        </w:rPr>
        <w:t>Outsourcing project team members would benefit the client organization to allow the main project team to focus on its core activities and to reduce the risk of being delayed to all the submissions of deliverables.</w:t>
      </w:r>
    </w:p>
    <w:p w:rsidR="00CC0D37" w:rsidRDefault="00CC0D37" w:rsidP="00CC0D37">
      <w:pPr>
        <w:pStyle w:val="Heading2"/>
        <w:rPr>
          <w:rFonts w:ascii="Arial" w:hAnsi="Arial" w:cs="Arial"/>
          <w:b w:val="0"/>
          <w:color w:val="000000"/>
          <w:sz w:val="24"/>
          <w:szCs w:val="24"/>
        </w:rPr>
      </w:pPr>
      <w:r>
        <w:rPr>
          <w:rFonts w:ascii="Arial" w:hAnsi="Arial" w:cs="Arial"/>
        </w:rPr>
        <w:t>1.8. Background</w:t>
      </w:r>
    </w:p>
    <w:p w:rsidR="00CC0D37" w:rsidRDefault="00CC0D37" w:rsidP="00CC0D37">
      <w:pPr>
        <w:pStyle w:val="BodyText"/>
        <w:spacing w:line="270" w:lineRule="atLeast"/>
        <w:rPr>
          <w:sz w:val="24"/>
          <w:szCs w:val="24"/>
        </w:rPr>
      </w:pPr>
      <w:r>
        <w:rPr>
          <w:i w:val="0"/>
          <w:color w:val="000000"/>
          <w:sz w:val="24"/>
          <w:szCs w:val="24"/>
        </w:rPr>
        <w:t>Food Trip Restaurant Search Engine is an Application where you can easily access restaurant around Makati explore high class restaurant's in different category and choose a restaurant you want to visit where you can view information, Food rating and price rating.</w:t>
      </w:r>
      <w:r>
        <w:rPr>
          <w:sz w:val="24"/>
          <w:szCs w:val="24"/>
        </w:rPr>
        <w:t xml:space="preserve"> </w:t>
      </w:r>
    </w:p>
    <w:p w:rsidR="00CC0D37" w:rsidRDefault="00CC0D37" w:rsidP="00CC0D37">
      <w:pPr>
        <w:pStyle w:val="BodyText"/>
        <w:spacing w:line="270" w:lineRule="atLeast"/>
      </w:pPr>
    </w:p>
    <w:p w:rsidR="00CC0D37" w:rsidRDefault="00CC0D37" w:rsidP="00CC0D37">
      <w:pPr>
        <w:pStyle w:val="Heading2"/>
        <w:rPr>
          <w:rFonts w:ascii="Arial" w:hAnsi="Arial" w:cs="Arial"/>
          <w:sz w:val="24"/>
          <w:szCs w:val="24"/>
        </w:rPr>
      </w:pPr>
      <w:bookmarkStart w:id="62" w:name="__RefHeading___Toc18551419"/>
      <w:bookmarkEnd w:id="62"/>
      <w:r>
        <w:rPr>
          <w:rFonts w:ascii="Arial" w:hAnsi="Arial" w:cs="Arial"/>
        </w:rPr>
        <w:t>1.9. Business Opportunity</w:t>
      </w:r>
    </w:p>
    <w:p w:rsidR="00CC0D37" w:rsidRDefault="00CC0D37" w:rsidP="00CC0D37">
      <w:pPr>
        <w:pStyle w:val="BodyText"/>
        <w:pBdr>
          <w:top w:val="none" w:sz="0" w:space="0" w:color="000000"/>
          <w:left w:val="none" w:sz="0" w:space="0" w:color="000000"/>
          <w:bottom w:val="none" w:sz="0" w:space="0" w:color="000000"/>
          <w:right w:val="none" w:sz="0" w:space="0" w:color="000000"/>
        </w:pBdr>
        <w:rPr>
          <w:i w:val="0"/>
          <w:sz w:val="24"/>
          <w:szCs w:val="24"/>
        </w:rPr>
      </w:pPr>
      <w:r>
        <w:rPr>
          <w:i w:val="0"/>
          <w:sz w:val="24"/>
          <w:szCs w:val="24"/>
        </w:rPr>
        <w:t>We are developing an application that is user friendly hassle free to the users who are looking for a place where they want to dine/eat an application that shows featured  restaurant  and allows users to access the location of the restaurant they want to visit and a GPS shows the map or the location where the restaurant is </w:t>
      </w:r>
    </w:p>
    <w:p w:rsidR="00CC0D37" w:rsidRDefault="00CC0D37" w:rsidP="00CC0D37">
      <w:pPr>
        <w:pStyle w:val="BodyText"/>
        <w:pBdr>
          <w:top w:val="none" w:sz="0" w:space="0" w:color="000000"/>
          <w:left w:val="none" w:sz="0" w:space="0" w:color="000000"/>
          <w:bottom w:val="none" w:sz="0" w:space="0" w:color="000000"/>
          <w:right w:val="none" w:sz="0" w:space="0" w:color="000000"/>
        </w:pBdr>
        <w:rPr>
          <w:sz w:val="24"/>
          <w:szCs w:val="24"/>
        </w:rPr>
      </w:pPr>
      <w:r>
        <w:rPr>
          <w:i w:val="0"/>
          <w:sz w:val="24"/>
          <w:szCs w:val="24"/>
        </w:rPr>
        <w:t>in this project we are marketing every restaurant establishment in Makati were we show the restaurant information’s that the user or the customer will be needed in order for them to know the menu the price range of what they want to eat how much cost they will be spending when they dine in the restaurant. </w:t>
      </w:r>
    </w:p>
    <w:p w:rsidR="00CC0D37" w:rsidRDefault="00CC0D37" w:rsidP="00CC0D37">
      <w:pPr>
        <w:pStyle w:val="BodyText"/>
        <w:rPr>
          <w:sz w:val="24"/>
          <w:szCs w:val="24"/>
        </w:rPr>
      </w:pPr>
    </w:p>
    <w:p w:rsidR="00CC0D37" w:rsidRDefault="00CC0D37" w:rsidP="00CC0D37">
      <w:pPr>
        <w:pStyle w:val="BodyText"/>
        <w:rPr>
          <w:sz w:val="24"/>
          <w:szCs w:val="24"/>
        </w:rPr>
      </w:pPr>
    </w:p>
    <w:p w:rsidR="00CC0D37" w:rsidRDefault="00CC0D37" w:rsidP="00CC0D37">
      <w:pPr>
        <w:pStyle w:val="BodyText"/>
        <w:rPr>
          <w:sz w:val="24"/>
          <w:szCs w:val="24"/>
        </w:rPr>
      </w:pPr>
    </w:p>
    <w:p w:rsidR="00CC0D37" w:rsidRDefault="00CC0D37" w:rsidP="00CC0D37">
      <w:pPr>
        <w:pStyle w:val="Heading2"/>
        <w:rPr>
          <w:rFonts w:ascii="Arial" w:hAnsi="Arial" w:cs="Arial"/>
        </w:rPr>
      </w:pPr>
      <w:bookmarkStart w:id="63" w:name="__RefHeading___Toc18551420"/>
      <w:bookmarkEnd w:id="63"/>
      <w:r>
        <w:rPr>
          <w:rFonts w:ascii="Arial" w:hAnsi="Arial" w:cs="Arial"/>
        </w:rPr>
        <w:t>1.10. Business Objectives and Success Criteria</w:t>
      </w:r>
    </w:p>
    <w:p w:rsidR="00CC0D37" w:rsidRDefault="00CC0D37" w:rsidP="00CC0D37">
      <w:pPr>
        <w:pStyle w:val="BodyText"/>
      </w:pPr>
    </w:p>
    <w:p w:rsidR="00CC0D37" w:rsidRDefault="00CC0D37" w:rsidP="00CC0D37">
      <w:pPr>
        <w:pStyle w:val="BodyText"/>
      </w:pPr>
      <w:r>
        <w:rPr>
          <w:i w:val="0"/>
          <w:sz w:val="24"/>
          <w:szCs w:val="24"/>
        </w:rPr>
        <w:t>in this project we are marketing every restaurant establishment in Makati were we show what is new with the restaurant information’s that the user or the customer will be needed in order for them to know the daily menu the price range of what they want to eat how much cost they will be spending when they eat in the restaurant they will visit. This application also shows the promotion of the restaurant that the user /customer can avail.</w:t>
      </w:r>
    </w:p>
    <w:p w:rsidR="00CC0D37" w:rsidRDefault="00CC0D37" w:rsidP="00CC0D37">
      <w:pPr>
        <w:pStyle w:val="Heading2"/>
        <w:rPr>
          <w:rFonts w:ascii="Arial" w:hAnsi="Arial" w:cs="Arial"/>
          <w:sz w:val="24"/>
          <w:szCs w:val="24"/>
        </w:rPr>
      </w:pPr>
      <w:bookmarkStart w:id="64" w:name="__RefHeading___Toc18551421"/>
      <w:bookmarkEnd w:id="64"/>
      <w:r>
        <w:rPr>
          <w:rFonts w:ascii="Arial" w:hAnsi="Arial" w:cs="Arial"/>
        </w:rPr>
        <w:t>1.11. Customer or Market Needs</w:t>
      </w:r>
    </w:p>
    <w:p w:rsidR="00CC0D37" w:rsidRDefault="00CC0D37" w:rsidP="00CC0D37">
      <w:pPr>
        <w:pStyle w:val="BodyText"/>
      </w:pPr>
      <w:r>
        <w:rPr>
          <w:i w:val="0"/>
          <w:sz w:val="24"/>
          <w:szCs w:val="24"/>
        </w:rPr>
        <w:t xml:space="preserve">User/customer needs an application that provides all the information of the restaurant contact details and menu price list that is right at their fingertips. performance requirements the application is designed to function across a wide spectrum of mobile environments. An application designed to run on a private Wi-Fi network with free range access to the corporate network.  </w:t>
      </w:r>
    </w:p>
    <w:p w:rsidR="00CC0D37" w:rsidRDefault="00CC0D37" w:rsidP="00CC0D37">
      <w:pPr>
        <w:pStyle w:val="Heading2"/>
        <w:rPr>
          <w:rFonts w:ascii="Arial" w:hAnsi="Arial" w:cs="Arial"/>
        </w:rPr>
      </w:pPr>
    </w:p>
    <w:p w:rsidR="00CC0D37" w:rsidRDefault="00CC0D37" w:rsidP="00CC0D37">
      <w:pPr>
        <w:pStyle w:val="Heading2"/>
        <w:rPr>
          <w:rFonts w:ascii="Arial" w:hAnsi="Arial" w:cs="Arial"/>
        </w:rPr>
      </w:pPr>
      <w:bookmarkStart w:id="65" w:name="__RefHeading___Toc18551422"/>
      <w:bookmarkEnd w:id="65"/>
      <w:r>
        <w:rPr>
          <w:rFonts w:ascii="Arial" w:hAnsi="Arial" w:cs="Arial"/>
        </w:rPr>
        <w:t>1.12. Business Risks</w:t>
      </w:r>
    </w:p>
    <w:p w:rsidR="00CC0D37" w:rsidRDefault="00CC0D37" w:rsidP="00CC0D37">
      <w:pPr>
        <w:rPr>
          <w:rFonts w:ascii="Arial" w:hAnsi="Arial" w:cs="Arial"/>
        </w:rPr>
      </w:pPr>
    </w:p>
    <w:p w:rsidR="00CC0D37" w:rsidRDefault="00CC0D37" w:rsidP="00CC0D37">
      <w:pPr>
        <w:pStyle w:val="BodyText"/>
        <w:pBdr>
          <w:top w:val="none" w:sz="0" w:space="0" w:color="000000"/>
          <w:left w:val="none" w:sz="0" w:space="0" w:color="000000"/>
          <w:bottom w:val="none" w:sz="0" w:space="0" w:color="000000"/>
          <w:right w:val="none" w:sz="0" w:space="0" w:color="000000"/>
        </w:pBdr>
      </w:pPr>
      <w:r>
        <w:rPr>
          <w:i w:val="0"/>
          <w:sz w:val="24"/>
          <w:szCs w:val="24"/>
        </w:rPr>
        <w:t>Market place competition we will launch our mobile application as free for a moment because there are major mobile application developers who is fully developed in the Google play. Timing issues there are risk in this situation which can cause the progress of making an application due to any reasonable reasons. User acceptance during its first launch our application will be a beta for us to estimate how the user experience will be. mobile malware Creating an environment of allowing application access to data and system resources can aggravate this risk. Advanced Threats With sophisticated cyber adversaries and attacks on networks, enterprises need to identify advanced threats in order to prepare in such threat. Compliance and Legal Issues integrating personal and professional data on one device can create difficulties in managing business risk and protecting users privacy End user Behavior. </w:t>
      </w:r>
    </w:p>
    <w:p w:rsidR="00CC0D37" w:rsidRDefault="00CC0D37" w:rsidP="00CC0D37">
      <w:pPr>
        <w:pStyle w:val="BodyText"/>
      </w:pPr>
    </w:p>
    <w:p w:rsidR="00CC0D37" w:rsidRDefault="00CC0D37" w:rsidP="00CC0D37">
      <w:pPr>
        <w:pStyle w:val="BodyText"/>
      </w:pPr>
    </w:p>
    <w:p w:rsidR="00CC0D37" w:rsidRDefault="00CC0D37" w:rsidP="00CC0D37">
      <w:pPr>
        <w:pStyle w:val="Heading1"/>
        <w:rPr>
          <w:rFonts w:ascii="Arial" w:hAnsi="Arial" w:cs="Arial"/>
        </w:rPr>
      </w:pPr>
      <w:bookmarkStart w:id="66" w:name="__RefHeading___Toc18551423"/>
      <w:bookmarkEnd w:id="66"/>
    </w:p>
    <w:p w:rsidR="00CC0D37" w:rsidRDefault="00CC0D37" w:rsidP="00CC0D37">
      <w:pPr>
        <w:pStyle w:val="Heading1"/>
        <w:rPr>
          <w:rFonts w:ascii="Arial" w:hAnsi="Arial" w:cs="Arial"/>
          <w:b w:val="0"/>
          <w:color w:val="000000"/>
          <w:sz w:val="24"/>
        </w:rPr>
      </w:pPr>
      <w:r>
        <w:rPr>
          <w:rFonts w:ascii="Arial" w:hAnsi="Arial" w:cs="Arial"/>
        </w:rPr>
        <w:t>2. Vision of the Solution</w:t>
      </w:r>
    </w:p>
    <w:p w:rsidR="00CC0D37" w:rsidRDefault="00CC0D37" w:rsidP="00CC0D37">
      <w:pPr>
        <w:pStyle w:val="BodyText"/>
        <w:spacing w:line="270" w:lineRule="atLeast"/>
      </w:pPr>
      <w:r>
        <w:rPr>
          <w:i w:val="0"/>
          <w:color w:val="000000"/>
          <w:sz w:val="24"/>
        </w:rPr>
        <w:t>we come up to decide to think about what idea's or plans we should be doing for our application we estimate time and cost for the features and platforms we'll be needing for this app to develop navigation we concentrate on the core features we create a data model which organizes all the information in our search engine app we create navigation using tab bar and menu's. </w:t>
      </w:r>
      <w:r>
        <w:t xml:space="preserve"> </w:t>
      </w:r>
    </w:p>
    <w:p w:rsidR="00CC0D37" w:rsidRDefault="00CC0D37" w:rsidP="00CC0D37">
      <w:pPr>
        <w:pStyle w:val="BodyText"/>
      </w:pPr>
    </w:p>
    <w:p w:rsidR="00CC0D37" w:rsidRDefault="00CC0D37" w:rsidP="00CC0D37">
      <w:pPr>
        <w:pStyle w:val="BodyText"/>
      </w:pPr>
    </w:p>
    <w:p w:rsidR="00CC0D37" w:rsidRDefault="00CC0D37" w:rsidP="00CC0D37">
      <w:pPr>
        <w:pStyle w:val="Heading2"/>
        <w:rPr>
          <w:rFonts w:ascii="Arial" w:hAnsi="Arial" w:cs="Arial"/>
          <w:sz w:val="24"/>
          <w:szCs w:val="24"/>
        </w:rPr>
      </w:pPr>
      <w:bookmarkStart w:id="67" w:name="__RefHeading___Toc18551424"/>
      <w:bookmarkEnd w:id="67"/>
      <w:r>
        <w:rPr>
          <w:rFonts w:ascii="Arial" w:hAnsi="Arial" w:cs="Arial"/>
        </w:rPr>
        <w:t>2.1.Vision Statement</w:t>
      </w:r>
    </w:p>
    <w:p w:rsidR="00CC0D37" w:rsidRDefault="00CC0D37" w:rsidP="00CC0D37">
      <w:pPr>
        <w:pStyle w:val="BodyText"/>
        <w:pBdr>
          <w:top w:val="none" w:sz="0" w:space="0" w:color="000000"/>
          <w:left w:val="none" w:sz="0" w:space="0" w:color="000000"/>
          <w:bottom w:val="none" w:sz="0" w:space="0" w:color="000000"/>
          <w:right w:val="none" w:sz="0" w:space="0" w:color="000000"/>
        </w:pBdr>
        <w:rPr>
          <w:rFonts w:eastAsia="Arial"/>
          <w:i w:val="0"/>
          <w:sz w:val="24"/>
          <w:szCs w:val="24"/>
        </w:rPr>
      </w:pPr>
      <w:r>
        <w:rPr>
          <w:i w:val="0"/>
          <w:sz w:val="24"/>
          <w:szCs w:val="24"/>
        </w:rPr>
        <w:t>Our Vision is to create a simple user friendly android app which elevates the digital profile of some restaurant establishment , we believe that our project could go a long way at establishing a user friendly oriented app. User Friendly Features  </w:t>
      </w:r>
    </w:p>
    <w:p w:rsidR="00CC0D37" w:rsidRDefault="00CC0D37" w:rsidP="00CC0D37">
      <w:pPr>
        <w:pStyle w:val="BodyText"/>
        <w:pBdr>
          <w:top w:val="none" w:sz="0" w:space="0" w:color="000000"/>
          <w:left w:val="none" w:sz="0" w:space="0" w:color="000000"/>
          <w:bottom w:val="none" w:sz="0" w:space="0" w:color="000000"/>
          <w:right w:val="none" w:sz="0" w:space="0" w:color="000000"/>
        </w:pBdr>
        <w:rPr>
          <w:rFonts w:eastAsia="Arial"/>
          <w:i w:val="0"/>
          <w:sz w:val="24"/>
          <w:szCs w:val="24"/>
        </w:rPr>
      </w:pPr>
      <w:r>
        <w:rPr>
          <w:rFonts w:eastAsia="Arial"/>
          <w:i w:val="0"/>
          <w:sz w:val="24"/>
          <w:szCs w:val="24"/>
        </w:rPr>
        <w:t xml:space="preserve">• </w:t>
      </w:r>
      <w:r>
        <w:rPr>
          <w:i w:val="0"/>
          <w:sz w:val="24"/>
          <w:szCs w:val="24"/>
        </w:rPr>
        <w:t>GPS location   </w:t>
      </w:r>
    </w:p>
    <w:p w:rsidR="00CC0D37" w:rsidRDefault="00CC0D37" w:rsidP="00CC0D37">
      <w:pPr>
        <w:pStyle w:val="BodyText"/>
        <w:pBdr>
          <w:top w:val="none" w:sz="0" w:space="0" w:color="000000"/>
          <w:left w:val="none" w:sz="0" w:space="0" w:color="000000"/>
          <w:bottom w:val="none" w:sz="0" w:space="0" w:color="000000"/>
          <w:right w:val="none" w:sz="0" w:space="0" w:color="000000"/>
        </w:pBdr>
        <w:rPr>
          <w:rFonts w:eastAsia="Arial"/>
          <w:i w:val="0"/>
          <w:sz w:val="24"/>
          <w:szCs w:val="24"/>
        </w:rPr>
      </w:pPr>
      <w:r>
        <w:rPr>
          <w:rFonts w:eastAsia="Arial"/>
          <w:i w:val="0"/>
          <w:sz w:val="24"/>
          <w:szCs w:val="24"/>
        </w:rPr>
        <w:t xml:space="preserve">• </w:t>
      </w:r>
      <w:r>
        <w:rPr>
          <w:i w:val="0"/>
          <w:sz w:val="24"/>
          <w:szCs w:val="24"/>
        </w:rPr>
        <w:t>Food Ratings  </w:t>
      </w:r>
    </w:p>
    <w:p w:rsidR="00CC0D37" w:rsidRDefault="00CC0D37" w:rsidP="00CC0D37">
      <w:pPr>
        <w:pStyle w:val="BodyText"/>
        <w:pBdr>
          <w:top w:val="none" w:sz="0" w:space="0" w:color="000000"/>
          <w:left w:val="none" w:sz="0" w:space="0" w:color="000000"/>
          <w:bottom w:val="none" w:sz="0" w:space="0" w:color="000000"/>
          <w:right w:val="none" w:sz="0" w:space="0" w:color="000000"/>
        </w:pBdr>
        <w:rPr>
          <w:rFonts w:eastAsia="Arial"/>
          <w:i w:val="0"/>
          <w:sz w:val="24"/>
          <w:szCs w:val="24"/>
        </w:rPr>
      </w:pPr>
      <w:r>
        <w:rPr>
          <w:rFonts w:eastAsia="Arial"/>
          <w:i w:val="0"/>
          <w:sz w:val="24"/>
          <w:szCs w:val="24"/>
        </w:rPr>
        <w:t xml:space="preserve">• </w:t>
      </w:r>
      <w:r>
        <w:rPr>
          <w:i w:val="0"/>
          <w:sz w:val="24"/>
          <w:szCs w:val="24"/>
        </w:rPr>
        <w:t>Direct Call to restaurant's  </w:t>
      </w:r>
    </w:p>
    <w:p w:rsidR="00CC0D37" w:rsidRDefault="00CC0D37" w:rsidP="00CC0D37">
      <w:pPr>
        <w:pStyle w:val="BodyText"/>
        <w:pBdr>
          <w:top w:val="none" w:sz="0" w:space="0" w:color="000000"/>
          <w:left w:val="none" w:sz="0" w:space="0" w:color="000000"/>
          <w:bottom w:val="none" w:sz="0" w:space="0" w:color="000000"/>
          <w:right w:val="none" w:sz="0" w:space="0" w:color="000000"/>
        </w:pBdr>
      </w:pPr>
      <w:r>
        <w:rPr>
          <w:rFonts w:eastAsia="Arial"/>
          <w:i w:val="0"/>
          <w:sz w:val="24"/>
          <w:szCs w:val="24"/>
        </w:rPr>
        <w:t xml:space="preserve">• </w:t>
      </w:r>
      <w:r>
        <w:rPr>
          <w:i w:val="0"/>
          <w:sz w:val="24"/>
          <w:szCs w:val="24"/>
        </w:rPr>
        <w:t>Restaurant Updates  </w:t>
      </w:r>
    </w:p>
    <w:p w:rsidR="00CC0D37" w:rsidRDefault="00CC0D37" w:rsidP="00CC0D37">
      <w:pPr>
        <w:pStyle w:val="BodyText"/>
      </w:pPr>
    </w:p>
    <w:p w:rsidR="00CC0D37" w:rsidRDefault="00CC0D37" w:rsidP="00CC0D37">
      <w:pPr>
        <w:pStyle w:val="Heading2"/>
        <w:rPr>
          <w:rFonts w:ascii="Arial" w:hAnsi="Arial" w:cs="Arial"/>
        </w:rPr>
      </w:pPr>
      <w:bookmarkStart w:id="68" w:name="__RefHeading___Toc18551425"/>
      <w:bookmarkEnd w:id="68"/>
      <w:r>
        <w:rPr>
          <w:rFonts w:ascii="Arial" w:hAnsi="Arial" w:cs="Arial"/>
        </w:rPr>
        <w:t>2.2.Major Features</w:t>
      </w:r>
    </w:p>
    <w:p w:rsidR="00CC0D37" w:rsidRDefault="00CC0D37" w:rsidP="00CC0D37">
      <w:pPr>
        <w:numPr>
          <w:ilvl w:val="0"/>
          <w:numId w:val="19"/>
        </w:numPr>
        <w:suppressAutoHyphens/>
        <w:spacing w:after="0" w:line="240" w:lineRule="exact"/>
        <w:rPr>
          <w:rFonts w:ascii="Arial" w:hAnsi="Arial" w:cs="Arial"/>
        </w:rPr>
      </w:pPr>
      <w:r>
        <w:rPr>
          <w:rFonts w:ascii="Arial" w:hAnsi="Arial" w:cs="Arial"/>
        </w:rPr>
        <w:t>GPS location</w:t>
      </w:r>
    </w:p>
    <w:p w:rsidR="00CC0D37" w:rsidRDefault="00CC0D37" w:rsidP="00CC0D37">
      <w:pPr>
        <w:numPr>
          <w:ilvl w:val="0"/>
          <w:numId w:val="19"/>
        </w:numPr>
        <w:suppressAutoHyphens/>
        <w:spacing w:after="0" w:line="240" w:lineRule="exact"/>
        <w:rPr>
          <w:rFonts w:ascii="Arial" w:hAnsi="Arial" w:cs="Arial"/>
        </w:rPr>
      </w:pPr>
      <w:r>
        <w:rPr>
          <w:rFonts w:ascii="Arial" w:hAnsi="Arial" w:cs="Arial"/>
        </w:rPr>
        <w:t>Price Rating</w:t>
      </w:r>
    </w:p>
    <w:p w:rsidR="00CC0D37" w:rsidRDefault="00CC0D37" w:rsidP="00CC0D37">
      <w:pPr>
        <w:numPr>
          <w:ilvl w:val="0"/>
          <w:numId w:val="19"/>
        </w:numPr>
        <w:suppressAutoHyphens/>
        <w:spacing w:after="0" w:line="240" w:lineRule="exact"/>
        <w:rPr>
          <w:rFonts w:ascii="Arial" w:hAnsi="Arial" w:cs="Arial"/>
        </w:rPr>
      </w:pPr>
      <w:r>
        <w:rPr>
          <w:rFonts w:ascii="Arial" w:hAnsi="Arial" w:cs="Arial"/>
        </w:rPr>
        <w:t>Food Rating</w:t>
      </w:r>
    </w:p>
    <w:p w:rsidR="00CC0D37" w:rsidRDefault="00CC0D37" w:rsidP="00CC0D37">
      <w:pPr>
        <w:numPr>
          <w:ilvl w:val="0"/>
          <w:numId w:val="19"/>
        </w:numPr>
        <w:suppressAutoHyphens/>
        <w:spacing w:after="0" w:line="240" w:lineRule="exact"/>
        <w:rPr>
          <w:rFonts w:ascii="Arial" w:hAnsi="Arial" w:cs="Arial"/>
        </w:rPr>
      </w:pPr>
      <w:r>
        <w:rPr>
          <w:rFonts w:ascii="Arial" w:hAnsi="Arial" w:cs="Arial"/>
        </w:rPr>
        <w:t>Direct Call to restaurant's</w:t>
      </w:r>
    </w:p>
    <w:p w:rsidR="00CC0D37" w:rsidRDefault="00CC0D37" w:rsidP="00CC0D37">
      <w:pPr>
        <w:numPr>
          <w:ilvl w:val="0"/>
          <w:numId w:val="19"/>
        </w:numPr>
        <w:suppressAutoHyphens/>
        <w:spacing w:after="0" w:line="240" w:lineRule="exact"/>
        <w:rPr>
          <w:rFonts w:ascii="Arial" w:hAnsi="Arial" w:cs="Arial"/>
        </w:rPr>
      </w:pPr>
      <w:r>
        <w:rPr>
          <w:rFonts w:ascii="Arial" w:hAnsi="Arial" w:cs="Arial"/>
        </w:rPr>
        <w:t>Restaurant Updates</w:t>
      </w:r>
    </w:p>
    <w:p w:rsidR="00CC0D37" w:rsidRDefault="00CC0D37" w:rsidP="00CC0D37">
      <w:pPr>
        <w:rPr>
          <w:rFonts w:ascii="Arial" w:hAnsi="Arial" w:cs="Arial"/>
        </w:rPr>
      </w:pPr>
    </w:p>
    <w:p w:rsidR="00CC0D37" w:rsidRDefault="00CC0D37" w:rsidP="00CC0D37">
      <w:pPr>
        <w:pStyle w:val="BodyText"/>
      </w:pPr>
    </w:p>
    <w:p w:rsidR="00CC0D37" w:rsidRDefault="00CC0D37" w:rsidP="00CC0D37">
      <w:pPr>
        <w:pStyle w:val="BodyText"/>
      </w:pPr>
    </w:p>
    <w:p w:rsidR="00CC0D37" w:rsidRDefault="00CC0D37" w:rsidP="00CC0D37">
      <w:pPr>
        <w:pStyle w:val="Heading2"/>
        <w:rPr>
          <w:rFonts w:ascii="Arial" w:hAnsi="Arial" w:cs="Arial"/>
        </w:rPr>
      </w:pPr>
      <w:bookmarkStart w:id="69" w:name="__RefHeading___Toc18551426"/>
      <w:bookmarkEnd w:id="69"/>
      <w:r>
        <w:rPr>
          <w:rFonts w:ascii="Arial" w:hAnsi="Arial" w:cs="Arial"/>
        </w:rPr>
        <w:t>2.3. Assumptions and Dependencies</w:t>
      </w:r>
    </w:p>
    <w:p w:rsidR="00CC0D37" w:rsidRDefault="00CC0D37" w:rsidP="00CC0D37">
      <w:pPr>
        <w:pStyle w:val="BodyText"/>
      </w:pPr>
    </w:p>
    <w:p w:rsidR="00CC0D37" w:rsidRDefault="00CC0D37" w:rsidP="00CC0D37">
      <w:pPr>
        <w:pStyle w:val="BodyText"/>
        <w:pBdr>
          <w:top w:val="none" w:sz="0" w:space="0" w:color="000000"/>
          <w:left w:val="none" w:sz="0" w:space="0" w:color="000000"/>
          <w:bottom w:val="none" w:sz="0" w:space="0" w:color="000000"/>
          <w:right w:val="none" w:sz="0" w:space="0" w:color="000000"/>
        </w:pBdr>
        <w:rPr>
          <w:i w:val="0"/>
          <w:sz w:val="24"/>
          <w:szCs w:val="24"/>
        </w:rPr>
      </w:pPr>
      <w:r>
        <w:rPr>
          <w:i w:val="0"/>
          <w:sz w:val="24"/>
          <w:szCs w:val="24"/>
        </w:rPr>
        <w:t>When the project begins, there is assumptions and constraints project member’s availability, project member’s performance, project member’s skills Budget limitations, Internal process lead time, internet issues, device problems and Accuracy of the project schedule dates. </w:t>
      </w:r>
    </w:p>
    <w:p w:rsidR="00CC0D37" w:rsidRDefault="00CC0D37" w:rsidP="00CC0D37">
      <w:pPr>
        <w:pStyle w:val="BodyText"/>
        <w:pBdr>
          <w:top w:val="none" w:sz="0" w:space="0" w:color="000000"/>
          <w:left w:val="none" w:sz="0" w:space="0" w:color="000000"/>
          <w:bottom w:val="none" w:sz="0" w:space="0" w:color="000000"/>
          <w:right w:val="none" w:sz="0" w:space="0" w:color="000000"/>
        </w:pBdr>
        <w:rPr>
          <w:i w:val="0"/>
          <w:sz w:val="24"/>
          <w:szCs w:val="24"/>
        </w:rPr>
      </w:pPr>
    </w:p>
    <w:p w:rsidR="00CC0D37" w:rsidRDefault="00CC0D37" w:rsidP="00CC0D37">
      <w:pPr>
        <w:pStyle w:val="BodyText"/>
        <w:pBdr>
          <w:top w:val="none" w:sz="0" w:space="0" w:color="000000"/>
          <w:left w:val="none" w:sz="0" w:space="0" w:color="000000"/>
          <w:bottom w:val="none" w:sz="0" w:space="0" w:color="000000"/>
          <w:right w:val="none" w:sz="0" w:space="0" w:color="000000"/>
        </w:pBdr>
        <w:rPr>
          <w:i w:val="0"/>
          <w:sz w:val="24"/>
          <w:szCs w:val="24"/>
        </w:rPr>
      </w:pPr>
      <w:r>
        <w:rPr>
          <w:i w:val="0"/>
          <w:sz w:val="24"/>
          <w:szCs w:val="24"/>
        </w:rPr>
        <w:t>Ordering function is not included in the application we developed.</w:t>
      </w:r>
    </w:p>
    <w:p w:rsidR="00CC0D37" w:rsidRDefault="00CC0D37" w:rsidP="00CC0D37">
      <w:pPr>
        <w:pStyle w:val="BodyText"/>
        <w:rPr>
          <w:i w:val="0"/>
          <w:sz w:val="24"/>
          <w:szCs w:val="24"/>
        </w:rPr>
      </w:pPr>
    </w:p>
    <w:p w:rsidR="00CC0D37" w:rsidRDefault="00CC0D37" w:rsidP="00CC0D37">
      <w:pPr>
        <w:pStyle w:val="Heading1"/>
        <w:rPr>
          <w:rFonts w:ascii="Arial" w:hAnsi="Arial" w:cs="Arial"/>
          <w:sz w:val="24"/>
          <w:szCs w:val="24"/>
        </w:rPr>
      </w:pPr>
      <w:bookmarkStart w:id="70" w:name="__RefHeading___Toc18551427"/>
      <w:bookmarkEnd w:id="70"/>
      <w:r>
        <w:rPr>
          <w:rFonts w:ascii="Arial" w:hAnsi="Arial" w:cs="Arial"/>
        </w:rPr>
        <w:t>3.Scope and Limitations</w:t>
      </w:r>
    </w:p>
    <w:p w:rsidR="00CC0D37" w:rsidRDefault="00CC0D37" w:rsidP="00CC0D37">
      <w:pPr>
        <w:pStyle w:val="BodyText"/>
        <w:rPr>
          <w:i w:val="0"/>
          <w:sz w:val="24"/>
          <w:szCs w:val="24"/>
        </w:rPr>
      </w:pPr>
    </w:p>
    <w:p w:rsidR="00CC0D37" w:rsidRDefault="00CC0D37" w:rsidP="00CC0D37">
      <w:pPr>
        <w:pStyle w:val="BodyText"/>
      </w:pPr>
      <w:r>
        <w:rPr>
          <w:i w:val="0"/>
          <w:sz w:val="24"/>
          <w:szCs w:val="24"/>
        </w:rPr>
        <w:t>Ordering function is not included in the application we are developing. Only the member's can receive notification of the restaurant updates, promotion updates, Scan QR Code to avail the promotions.</w:t>
      </w:r>
    </w:p>
    <w:p w:rsidR="00CC0D37" w:rsidRDefault="00CC0D37" w:rsidP="00CC0D37">
      <w:pPr>
        <w:pStyle w:val="Heading2"/>
        <w:rPr>
          <w:rFonts w:ascii="Arial" w:hAnsi="Arial" w:cs="Arial"/>
          <w:b w:val="0"/>
          <w:color w:val="000000"/>
          <w:sz w:val="24"/>
        </w:rPr>
      </w:pPr>
      <w:bookmarkStart w:id="71" w:name="__RefHeading___Toc18551428"/>
      <w:bookmarkEnd w:id="71"/>
      <w:r>
        <w:rPr>
          <w:rFonts w:ascii="Arial" w:hAnsi="Arial" w:cs="Arial"/>
        </w:rPr>
        <w:t>3.1. Scope of Initial Release</w:t>
      </w:r>
    </w:p>
    <w:p w:rsidR="00CC0D37" w:rsidRDefault="00CC0D37" w:rsidP="00CC0D37">
      <w:pPr>
        <w:pStyle w:val="BodyText"/>
        <w:spacing w:line="270" w:lineRule="atLeast"/>
      </w:pPr>
      <w:r>
        <w:rPr>
          <w:i w:val="0"/>
          <w:color w:val="000000"/>
          <w:sz w:val="24"/>
        </w:rPr>
        <w:t>The Major features in the application is GPS location shows your location, including latitude &amp; longitude and the restaurant you want to visit. Direct Call to restaurant' you can simply make a call by pressing the call tab of the restaurant. </w:t>
      </w:r>
      <w:r>
        <w:t xml:space="preserve"> </w:t>
      </w:r>
    </w:p>
    <w:p w:rsidR="00CC0D37" w:rsidRDefault="00CC0D37" w:rsidP="00CC0D37">
      <w:pPr>
        <w:rPr>
          <w:rFonts w:ascii="Arial" w:hAnsi="Arial" w:cs="Arial"/>
        </w:rPr>
      </w:pPr>
    </w:p>
    <w:p w:rsidR="00CC0D37" w:rsidRDefault="00CC0D37" w:rsidP="00CC0D37">
      <w:pPr>
        <w:pStyle w:val="Heading2"/>
        <w:rPr>
          <w:rFonts w:ascii="Arial" w:hAnsi="Arial" w:cs="Arial"/>
          <w:sz w:val="24"/>
          <w:szCs w:val="24"/>
        </w:rPr>
      </w:pPr>
      <w:bookmarkStart w:id="72" w:name="__RefHeading___Toc18551429"/>
      <w:bookmarkEnd w:id="72"/>
      <w:r>
        <w:rPr>
          <w:rFonts w:ascii="Arial" w:hAnsi="Arial" w:cs="Arial"/>
        </w:rPr>
        <w:t>3.2. Scope of Subsequent Releases</w:t>
      </w:r>
    </w:p>
    <w:p w:rsidR="00CC0D37" w:rsidRDefault="00CC0D37" w:rsidP="00CC0D37">
      <w:pPr>
        <w:pStyle w:val="BodyText"/>
        <w:pBdr>
          <w:top w:val="none" w:sz="0" w:space="0" w:color="000000"/>
          <w:left w:val="none" w:sz="0" w:space="0" w:color="000000"/>
          <w:bottom w:val="none" w:sz="0" w:space="0" w:color="000000"/>
          <w:right w:val="none" w:sz="0" w:space="0" w:color="000000"/>
        </w:pBdr>
      </w:pPr>
      <w:r>
        <w:rPr>
          <w:i w:val="0"/>
          <w:sz w:val="24"/>
          <w:szCs w:val="24"/>
        </w:rPr>
        <w:t>Other following functions will be included soon. </w:t>
      </w:r>
    </w:p>
    <w:p w:rsidR="00CC0D37" w:rsidRDefault="00CC0D37" w:rsidP="00CC0D37">
      <w:pPr>
        <w:pStyle w:val="Heading2"/>
        <w:rPr>
          <w:rFonts w:ascii="Arial" w:hAnsi="Arial" w:cs="Arial"/>
          <w:b w:val="0"/>
          <w:color w:val="000000"/>
          <w:sz w:val="24"/>
        </w:rPr>
      </w:pPr>
      <w:bookmarkStart w:id="73" w:name="__RefHeading___Toc18551430"/>
      <w:bookmarkEnd w:id="73"/>
      <w:r>
        <w:rPr>
          <w:rFonts w:ascii="Arial" w:hAnsi="Arial" w:cs="Arial"/>
        </w:rPr>
        <w:t>3.3. Limitations and Exclusion</w:t>
      </w:r>
    </w:p>
    <w:p w:rsidR="00CC0D37" w:rsidRDefault="00CC0D37" w:rsidP="00CC0D37">
      <w:pPr>
        <w:pStyle w:val="BodyText"/>
        <w:spacing w:line="270" w:lineRule="atLeast"/>
      </w:pPr>
      <w:r>
        <w:rPr>
          <w:i w:val="0"/>
          <w:color w:val="000000"/>
          <w:sz w:val="24"/>
        </w:rPr>
        <w:t>Ordering menu restaurant features and the bookings and reservations for party or events are not included in the application project. -Business Context Use a different platform for user purposes. App should be ongoing process when creating an application it should be improve and upgrade constantly. Testing the application in other low budget phones.</w:t>
      </w:r>
      <w:r>
        <w:t xml:space="preserve"> </w:t>
      </w:r>
    </w:p>
    <w:p w:rsidR="00CC0D37" w:rsidRDefault="00CC0D37" w:rsidP="00CC0D37">
      <w:pPr>
        <w:pStyle w:val="Heading1"/>
        <w:rPr>
          <w:rFonts w:ascii="Arial" w:hAnsi="Arial" w:cs="Arial"/>
        </w:rPr>
      </w:pPr>
      <w:bookmarkStart w:id="74" w:name="__RefHeading___Toc18551431"/>
      <w:bookmarkEnd w:id="74"/>
      <w:r>
        <w:rPr>
          <w:rFonts w:ascii="Arial" w:hAnsi="Arial" w:cs="Arial"/>
        </w:rPr>
        <w:t>4. Business Context</w:t>
      </w:r>
    </w:p>
    <w:p w:rsidR="00CC0D37" w:rsidRDefault="00CC0D37" w:rsidP="00CC0D37">
      <w:pPr>
        <w:rPr>
          <w:rFonts w:ascii="Arial" w:hAnsi="Arial" w:cs="Arial"/>
        </w:rPr>
      </w:pPr>
      <w:r>
        <w:rPr>
          <w:rFonts w:ascii="Arial" w:hAnsi="Arial" w:cs="Arial"/>
        </w:rPr>
        <w:t>Use a different platform for user purposes. App should be ongoing process when creating an application it should be improve and upgrade constantly. Testing the application in other low budget phones.</w:t>
      </w:r>
    </w:p>
    <w:p w:rsidR="00CC0D37" w:rsidRDefault="00CC0D37" w:rsidP="00CC0D37">
      <w:pPr>
        <w:pStyle w:val="BodyText"/>
      </w:pPr>
    </w:p>
    <w:p w:rsidR="00CC0D37" w:rsidRDefault="00CC0D37" w:rsidP="00CC0D37">
      <w:pPr>
        <w:pStyle w:val="Heading2"/>
        <w:rPr>
          <w:rFonts w:ascii="Arial" w:hAnsi="Arial" w:cs="Arial"/>
          <w:sz w:val="24"/>
          <w:szCs w:val="24"/>
        </w:rPr>
      </w:pPr>
      <w:bookmarkStart w:id="75" w:name="__RefHeading___Toc18551432"/>
      <w:bookmarkEnd w:id="75"/>
      <w:r>
        <w:rPr>
          <w:rFonts w:ascii="Arial" w:hAnsi="Arial" w:cs="Arial"/>
        </w:rPr>
        <w:t>4.1. Stakeholder Profiles</w:t>
      </w:r>
    </w:p>
    <w:p w:rsidR="00CC0D37" w:rsidRDefault="00CC0D37" w:rsidP="00CC0D37">
      <w:pPr>
        <w:pStyle w:val="BodyText"/>
        <w:pBdr>
          <w:top w:val="none" w:sz="0" w:space="0" w:color="000000"/>
          <w:left w:val="none" w:sz="0" w:space="0" w:color="000000"/>
          <w:bottom w:val="none" w:sz="0" w:space="0" w:color="000000"/>
          <w:right w:val="none" w:sz="0" w:space="0" w:color="000000"/>
        </w:pBdr>
      </w:pPr>
      <w:r>
        <w:rPr>
          <w:i w:val="0"/>
          <w:sz w:val="24"/>
          <w:szCs w:val="24"/>
        </w:rPr>
        <w:t>Restaurant Establishment are having benefits in this application we are developing because they will be able to market and advertise their restaurant establishment menu's and their current promotion and events and the some user's and customer are able to see what is the best restaurant to visit by looking at the reviews by the other people who have visited and tasted their food. </w:t>
      </w:r>
    </w:p>
    <w:p w:rsidR="00CC0D37" w:rsidRDefault="00CC0D37" w:rsidP="00CC0D37">
      <w:pPr>
        <w:pStyle w:val="BodyText"/>
      </w:pPr>
    </w:p>
    <w:p w:rsidR="00CC0D37" w:rsidRDefault="00CC0D37" w:rsidP="00CC0D37">
      <w:pPr>
        <w:rPr>
          <w:rFonts w:ascii="Arial" w:hAnsi="Arial" w:cs="Arial"/>
        </w:rPr>
      </w:pPr>
    </w:p>
    <w:p w:rsidR="00CC0D37" w:rsidRDefault="00CC0D37" w:rsidP="00CC0D37">
      <w:pPr>
        <w:pStyle w:val="BodyText"/>
      </w:pPr>
    </w:p>
    <w:p w:rsidR="00CC0D37" w:rsidRDefault="00CC0D37" w:rsidP="00CC0D37">
      <w:pPr>
        <w:rPr>
          <w:rFonts w:ascii="Arial" w:hAnsi="Arial" w:cs="Arial"/>
        </w:rPr>
      </w:pPr>
    </w:p>
    <w:p w:rsidR="00CC0D37" w:rsidRDefault="00CC0D37" w:rsidP="00CC0D37">
      <w:pPr>
        <w:pStyle w:val="Heading2"/>
        <w:rPr>
          <w:rFonts w:ascii="Arial" w:hAnsi="Arial" w:cs="Arial"/>
        </w:rPr>
      </w:pPr>
      <w:bookmarkStart w:id="76" w:name="__RefHeading___Toc18551433"/>
      <w:bookmarkEnd w:id="76"/>
      <w:r>
        <w:rPr>
          <w:rFonts w:ascii="Arial" w:hAnsi="Arial" w:cs="Arial"/>
        </w:rPr>
        <w:t>4.2. Project Priorities</w:t>
      </w:r>
    </w:p>
    <w:p w:rsidR="00CC0D37" w:rsidRDefault="00CC0D37" w:rsidP="00CC0D37">
      <w:pPr>
        <w:rPr>
          <w:rFonts w:ascii="Arial" w:hAnsi="Arial" w:cs="Arial"/>
        </w:rPr>
      </w:pPr>
      <w:r>
        <w:rPr>
          <w:rFonts w:ascii="Arial" w:hAnsi="Arial" w:cs="Arial"/>
        </w:rPr>
        <w:t xml:space="preserve">The project will be launched as a beta version for testing and debugging purposes. </w:t>
      </w:r>
    </w:p>
    <w:p w:rsidR="00CC0D37" w:rsidRDefault="00CC0D37" w:rsidP="00CC0D37">
      <w:pPr>
        <w:pStyle w:val="boilerplate"/>
      </w:pPr>
    </w:p>
    <w:tbl>
      <w:tblPr>
        <w:tblW w:w="0" w:type="auto"/>
        <w:tblInd w:w="-45" w:type="dxa"/>
        <w:tblLayout w:type="fixed"/>
        <w:tblLook w:val="0000" w:firstRow="0" w:lastRow="0" w:firstColumn="0" w:lastColumn="0" w:noHBand="0" w:noVBand="0"/>
      </w:tblPr>
      <w:tblGrid>
        <w:gridCol w:w="2088"/>
        <w:gridCol w:w="2250"/>
        <w:gridCol w:w="2340"/>
        <w:gridCol w:w="2988"/>
      </w:tblGrid>
      <w:tr w:rsidR="00CC0D37" w:rsidTr="00B03FEE">
        <w:tc>
          <w:tcPr>
            <w:tcW w:w="2088" w:type="dxa"/>
            <w:tcBorders>
              <w:top w:val="single" w:sz="12" w:space="0" w:color="000000"/>
              <w:left w:val="single" w:sz="12" w:space="0" w:color="000000"/>
              <w:bottom w:val="double" w:sz="12" w:space="0" w:color="000000"/>
            </w:tcBorders>
            <w:shd w:val="clear" w:color="auto" w:fill="auto"/>
          </w:tcPr>
          <w:p w:rsidR="00CC0D37" w:rsidRDefault="00CC0D37" w:rsidP="00B03FEE">
            <w:pPr>
              <w:pStyle w:val="BodyText"/>
              <w:keepNext/>
              <w:keepLines/>
              <w:jc w:val="center"/>
              <w:rPr>
                <w:b/>
              </w:rPr>
            </w:pPr>
            <w:r>
              <w:rPr>
                <w:b/>
              </w:rPr>
              <w:t>Dimension</w:t>
            </w:r>
          </w:p>
        </w:tc>
        <w:tc>
          <w:tcPr>
            <w:tcW w:w="2250" w:type="dxa"/>
            <w:tcBorders>
              <w:top w:val="single" w:sz="12" w:space="0" w:color="000000"/>
              <w:left w:val="single" w:sz="6" w:space="0" w:color="000000"/>
              <w:bottom w:val="double" w:sz="12" w:space="0" w:color="000000"/>
            </w:tcBorders>
            <w:shd w:val="clear" w:color="auto" w:fill="auto"/>
          </w:tcPr>
          <w:p w:rsidR="00CC0D37" w:rsidRDefault="00CC0D37" w:rsidP="00B03FEE">
            <w:pPr>
              <w:pStyle w:val="BodyText"/>
              <w:keepNext/>
              <w:keepLines/>
              <w:jc w:val="center"/>
              <w:rPr>
                <w:b/>
              </w:rPr>
            </w:pPr>
            <w:r>
              <w:rPr>
                <w:b/>
              </w:rPr>
              <w:t>Driver</w:t>
            </w:r>
            <w:r>
              <w:rPr>
                <w:b/>
              </w:rPr>
              <w:br/>
              <w:t>(state objective)</w:t>
            </w:r>
          </w:p>
        </w:tc>
        <w:tc>
          <w:tcPr>
            <w:tcW w:w="2340" w:type="dxa"/>
            <w:tcBorders>
              <w:top w:val="single" w:sz="12" w:space="0" w:color="000000"/>
              <w:left w:val="single" w:sz="6" w:space="0" w:color="000000"/>
              <w:bottom w:val="double" w:sz="12" w:space="0" w:color="000000"/>
            </w:tcBorders>
            <w:shd w:val="clear" w:color="auto" w:fill="auto"/>
          </w:tcPr>
          <w:p w:rsidR="00CC0D37" w:rsidRDefault="00CC0D37" w:rsidP="00B03FEE">
            <w:pPr>
              <w:pStyle w:val="BodyText"/>
              <w:keepNext/>
              <w:keepLines/>
              <w:jc w:val="center"/>
              <w:rPr>
                <w:b/>
              </w:rPr>
            </w:pPr>
            <w:r>
              <w:rPr>
                <w:b/>
              </w:rPr>
              <w:t>Constraint</w:t>
            </w:r>
            <w:r>
              <w:rPr>
                <w:b/>
              </w:rPr>
              <w:br/>
              <w:t>(state limits)</w:t>
            </w:r>
          </w:p>
        </w:tc>
        <w:tc>
          <w:tcPr>
            <w:tcW w:w="2988" w:type="dxa"/>
            <w:tcBorders>
              <w:top w:val="single" w:sz="12" w:space="0" w:color="000000"/>
              <w:left w:val="single" w:sz="6" w:space="0" w:color="000000"/>
              <w:bottom w:val="double" w:sz="12" w:space="0" w:color="000000"/>
              <w:right w:val="single" w:sz="12" w:space="0" w:color="000000"/>
            </w:tcBorders>
            <w:shd w:val="clear" w:color="auto" w:fill="auto"/>
          </w:tcPr>
          <w:p w:rsidR="00CC0D37" w:rsidRDefault="00CC0D37" w:rsidP="00B03FEE">
            <w:pPr>
              <w:pStyle w:val="BodyText"/>
              <w:keepNext/>
              <w:keepLines/>
              <w:jc w:val="center"/>
            </w:pPr>
            <w:r>
              <w:rPr>
                <w:b/>
              </w:rPr>
              <w:t>Degree of Freedom</w:t>
            </w:r>
            <w:r>
              <w:rPr>
                <w:b/>
              </w:rPr>
              <w:br/>
              <w:t>(state allowable range)</w:t>
            </w:r>
          </w:p>
        </w:tc>
      </w:tr>
      <w:tr w:rsidR="00CC0D37" w:rsidTr="00B03FEE">
        <w:tc>
          <w:tcPr>
            <w:tcW w:w="2088" w:type="dxa"/>
            <w:tcBorders>
              <w:left w:val="single" w:sz="12" w:space="0" w:color="000000"/>
              <w:bottom w:val="single" w:sz="6" w:space="0" w:color="000000"/>
            </w:tcBorders>
            <w:shd w:val="clear" w:color="auto" w:fill="auto"/>
          </w:tcPr>
          <w:p w:rsidR="00CC0D37" w:rsidRDefault="00CC0D37" w:rsidP="00B03FEE">
            <w:pPr>
              <w:pStyle w:val="TableTextsmall"/>
              <w:keepNext/>
              <w:keepLines/>
            </w:pPr>
            <w:r>
              <w:t>Schedule</w:t>
            </w:r>
          </w:p>
        </w:tc>
        <w:tc>
          <w:tcPr>
            <w:tcW w:w="2250" w:type="dxa"/>
            <w:tcBorders>
              <w:left w:val="single" w:sz="6" w:space="0" w:color="000000"/>
              <w:bottom w:val="single" w:sz="6" w:space="0" w:color="000000"/>
            </w:tcBorders>
            <w:shd w:val="clear" w:color="auto" w:fill="auto"/>
          </w:tcPr>
          <w:p w:rsidR="00CC0D37" w:rsidRDefault="00CC0D37" w:rsidP="00B03FEE">
            <w:pPr>
              <w:pStyle w:val="TableTextsmall"/>
              <w:keepNext/>
              <w:keepLines/>
            </w:pPr>
            <w:r>
              <w:t>Application beta version for testing</w:t>
            </w:r>
          </w:p>
        </w:tc>
        <w:tc>
          <w:tcPr>
            <w:tcW w:w="2340" w:type="dxa"/>
            <w:tcBorders>
              <w:left w:val="single" w:sz="6" w:space="0" w:color="000000"/>
              <w:bottom w:val="single" w:sz="6" w:space="0" w:color="000000"/>
            </w:tcBorders>
            <w:shd w:val="clear" w:color="auto" w:fill="auto"/>
          </w:tcPr>
          <w:p w:rsidR="00CC0D37" w:rsidRDefault="00CC0D37" w:rsidP="00B03FEE">
            <w:pPr>
              <w:pStyle w:val="TableTextsmall"/>
              <w:keepNext/>
              <w:keepLines/>
              <w:snapToGrid w:val="0"/>
            </w:pPr>
            <w:r>
              <w:t>Unexposed to real user environment</w:t>
            </w:r>
          </w:p>
        </w:tc>
        <w:tc>
          <w:tcPr>
            <w:tcW w:w="2988" w:type="dxa"/>
            <w:tcBorders>
              <w:left w:val="single" w:sz="6" w:space="0" w:color="000000"/>
              <w:bottom w:val="single" w:sz="6" w:space="0" w:color="000000"/>
              <w:right w:val="single" w:sz="12" w:space="0" w:color="000000"/>
            </w:tcBorders>
            <w:shd w:val="clear" w:color="auto" w:fill="auto"/>
          </w:tcPr>
          <w:p w:rsidR="00CC0D37" w:rsidRDefault="00CC0D37" w:rsidP="00B03FEE">
            <w:pPr>
              <w:pStyle w:val="TableTextsmall"/>
              <w:keepNext/>
              <w:keepLines/>
              <w:snapToGrid w:val="0"/>
            </w:pPr>
            <w:r>
              <w:t>N/A</w:t>
            </w:r>
          </w:p>
        </w:tc>
      </w:tr>
      <w:tr w:rsidR="00CC0D37" w:rsidTr="00B03FEE">
        <w:tc>
          <w:tcPr>
            <w:tcW w:w="2088" w:type="dxa"/>
            <w:tcBorders>
              <w:top w:val="single" w:sz="6" w:space="0" w:color="000000"/>
              <w:left w:val="single" w:sz="12" w:space="0" w:color="000000"/>
              <w:bottom w:val="single" w:sz="6" w:space="0" w:color="000000"/>
            </w:tcBorders>
            <w:shd w:val="clear" w:color="auto" w:fill="auto"/>
          </w:tcPr>
          <w:p w:rsidR="00CC0D37" w:rsidRDefault="00CC0D37" w:rsidP="00B03FEE">
            <w:pPr>
              <w:pStyle w:val="TableTextsmall"/>
              <w:keepNext/>
              <w:keepLines/>
            </w:pPr>
            <w:r>
              <w:t>Features</w:t>
            </w:r>
          </w:p>
        </w:tc>
        <w:tc>
          <w:tcPr>
            <w:tcW w:w="225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snapToGrid w:val="0"/>
            </w:pPr>
            <w:r>
              <w:t>Application functionality and features</w:t>
            </w:r>
          </w:p>
        </w:tc>
        <w:tc>
          <w:tcPr>
            <w:tcW w:w="234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snapToGrid w:val="0"/>
            </w:pPr>
            <w:r>
              <w:t>Only member's can fully access the notification features</w:t>
            </w:r>
          </w:p>
        </w:tc>
        <w:tc>
          <w:tcPr>
            <w:tcW w:w="2988" w:type="dxa"/>
            <w:tcBorders>
              <w:top w:val="single" w:sz="6" w:space="0" w:color="000000"/>
              <w:left w:val="single" w:sz="6" w:space="0" w:color="000000"/>
              <w:bottom w:val="single" w:sz="6" w:space="0" w:color="000000"/>
              <w:right w:val="single" w:sz="12" w:space="0" w:color="000000"/>
            </w:tcBorders>
            <w:shd w:val="clear" w:color="auto" w:fill="auto"/>
          </w:tcPr>
          <w:p w:rsidR="00CC0D37" w:rsidRDefault="00CC0D37" w:rsidP="00B03FEE">
            <w:pPr>
              <w:pStyle w:val="TableTextsmall"/>
              <w:keepNext/>
              <w:keepLines/>
            </w:pPr>
            <w:r>
              <w:t xml:space="preserve">70-80% of high priority features must be included in release </w:t>
            </w:r>
          </w:p>
        </w:tc>
      </w:tr>
      <w:tr w:rsidR="00CC0D37" w:rsidTr="00B03FEE">
        <w:tc>
          <w:tcPr>
            <w:tcW w:w="2088" w:type="dxa"/>
            <w:tcBorders>
              <w:top w:val="single" w:sz="6" w:space="0" w:color="000000"/>
              <w:left w:val="single" w:sz="12" w:space="0" w:color="000000"/>
              <w:bottom w:val="single" w:sz="6" w:space="0" w:color="000000"/>
            </w:tcBorders>
            <w:shd w:val="clear" w:color="auto" w:fill="auto"/>
          </w:tcPr>
          <w:p w:rsidR="00CC0D37" w:rsidRDefault="00CC0D37" w:rsidP="00B03FEE">
            <w:pPr>
              <w:pStyle w:val="TableTextsmall"/>
              <w:keepNext/>
              <w:keepLines/>
            </w:pPr>
            <w:r>
              <w:t>Quality</w:t>
            </w:r>
          </w:p>
        </w:tc>
        <w:tc>
          <w:tcPr>
            <w:tcW w:w="225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snapToGrid w:val="0"/>
            </w:pPr>
            <w:r>
              <w:t>Implementing design and upgrades</w:t>
            </w:r>
          </w:p>
        </w:tc>
        <w:tc>
          <w:tcPr>
            <w:tcW w:w="234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snapToGrid w:val="0"/>
            </w:pPr>
            <w:r>
              <w:t>N/A</w:t>
            </w:r>
          </w:p>
        </w:tc>
        <w:tc>
          <w:tcPr>
            <w:tcW w:w="2988" w:type="dxa"/>
            <w:tcBorders>
              <w:top w:val="single" w:sz="6" w:space="0" w:color="000000"/>
              <w:left w:val="single" w:sz="6" w:space="0" w:color="000000"/>
              <w:bottom w:val="single" w:sz="6" w:space="0" w:color="000000"/>
              <w:right w:val="single" w:sz="12" w:space="0" w:color="000000"/>
            </w:tcBorders>
            <w:shd w:val="clear" w:color="auto" w:fill="auto"/>
          </w:tcPr>
          <w:p w:rsidR="00CC0D37" w:rsidRDefault="00CC0D37" w:rsidP="00B03FEE">
            <w:pPr>
              <w:pStyle w:val="TableTextsmall"/>
              <w:keepNext/>
              <w:keepLines/>
            </w:pPr>
            <w:r>
              <w:t xml:space="preserve">90-95% of user acceptance tests must pass for release </w:t>
            </w:r>
          </w:p>
        </w:tc>
      </w:tr>
      <w:tr w:rsidR="00CC0D37" w:rsidTr="00B03FEE">
        <w:tc>
          <w:tcPr>
            <w:tcW w:w="2088" w:type="dxa"/>
            <w:tcBorders>
              <w:top w:val="single" w:sz="6" w:space="0" w:color="000000"/>
              <w:left w:val="single" w:sz="12" w:space="0" w:color="000000"/>
              <w:bottom w:val="single" w:sz="6" w:space="0" w:color="000000"/>
            </w:tcBorders>
            <w:shd w:val="clear" w:color="auto" w:fill="auto"/>
          </w:tcPr>
          <w:p w:rsidR="00CC0D37" w:rsidRDefault="00CC0D37" w:rsidP="00B03FEE">
            <w:pPr>
              <w:pStyle w:val="TableTextsmall"/>
              <w:keepNext/>
              <w:keepLines/>
            </w:pPr>
            <w:r>
              <w:t>Staff</w:t>
            </w:r>
          </w:p>
        </w:tc>
        <w:tc>
          <w:tcPr>
            <w:tcW w:w="225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snapToGrid w:val="0"/>
            </w:pPr>
            <w:r>
              <w:t>Programmer's and designers</w:t>
            </w:r>
          </w:p>
        </w:tc>
        <w:tc>
          <w:tcPr>
            <w:tcW w:w="2340" w:type="dxa"/>
            <w:tcBorders>
              <w:top w:val="single" w:sz="6" w:space="0" w:color="000000"/>
              <w:left w:val="single" w:sz="6" w:space="0" w:color="000000"/>
              <w:bottom w:val="single" w:sz="6" w:space="0" w:color="000000"/>
            </w:tcBorders>
            <w:shd w:val="clear" w:color="auto" w:fill="auto"/>
          </w:tcPr>
          <w:p w:rsidR="00CC0D37" w:rsidRDefault="00CC0D37" w:rsidP="00B03FEE">
            <w:pPr>
              <w:pStyle w:val="TableTextsmall"/>
              <w:keepNext/>
              <w:keepLines/>
            </w:pPr>
            <w:r>
              <w:t>maximum team size is 3 developers + 2 testers</w:t>
            </w:r>
          </w:p>
        </w:tc>
        <w:tc>
          <w:tcPr>
            <w:tcW w:w="2988" w:type="dxa"/>
            <w:tcBorders>
              <w:top w:val="single" w:sz="6" w:space="0" w:color="000000"/>
              <w:left w:val="single" w:sz="6" w:space="0" w:color="000000"/>
              <w:bottom w:val="single" w:sz="6" w:space="0" w:color="000000"/>
              <w:right w:val="single" w:sz="12" w:space="0" w:color="000000"/>
            </w:tcBorders>
            <w:shd w:val="clear" w:color="auto" w:fill="auto"/>
          </w:tcPr>
          <w:p w:rsidR="00CC0D37" w:rsidRDefault="00CC0D37" w:rsidP="00B03FEE">
            <w:pPr>
              <w:pStyle w:val="TableTextsmall"/>
              <w:keepNext/>
              <w:keepLines/>
              <w:snapToGrid w:val="0"/>
            </w:pPr>
            <w:r>
              <w:t>N/A</w:t>
            </w:r>
          </w:p>
        </w:tc>
      </w:tr>
      <w:tr w:rsidR="00CC0D37" w:rsidTr="00B03FEE">
        <w:tc>
          <w:tcPr>
            <w:tcW w:w="2088" w:type="dxa"/>
            <w:tcBorders>
              <w:top w:val="single" w:sz="6" w:space="0" w:color="000000"/>
              <w:left w:val="single" w:sz="12" w:space="0" w:color="000000"/>
              <w:bottom w:val="single" w:sz="12" w:space="0" w:color="000000"/>
            </w:tcBorders>
            <w:shd w:val="clear" w:color="auto" w:fill="auto"/>
          </w:tcPr>
          <w:p w:rsidR="00CC0D37" w:rsidRDefault="00CC0D37" w:rsidP="00B03FEE">
            <w:pPr>
              <w:pStyle w:val="TableTextsmall"/>
              <w:keepNext/>
              <w:keepLines/>
            </w:pPr>
            <w:r>
              <w:t>Cost</w:t>
            </w:r>
          </w:p>
        </w:tc>
        <w:tc>
          <w:tcPr>
            <w:tcW w:w="2250" w:type="dxa"/>
            <w:tcBorders>
              <w:top w:val="single" w:sz="6" w:space="0" w:color="000000"/>
              <w:left w:val="single" w:sz="6" w:space="0" w:color="000000"/>
              <w:bottom w:val="single" w:sz="12" w:space="0" w:color="000000"/>
            </w:tcBorders>
            <w:shd w:val="clear" w:color="auto" w:fill="auto"/>
          </w:tcPr>
          <w:p w:rsidR="00CC0D37" w:rsidRDefault="00CC0D37" w:rsidP="00B03FEE">
            <w:pPr>
              <w:pStyle w:val="TableTextsmall"/>
              <w:keepNext/>
              <w:keepLines/>
              <w:snapToGrid w:val="0"/>
            </w:pPr>
            <w:r>
              <w:t>Not yet calculated</w:t>
            </w:r>
          </w:p>
        </w:tc>
        <w:tc>
          <w:tcPr>
            <w:tcW w:w="2340" w:type="dxa"/>
            <w:tcBorders>
              <w:top w:val="single" w:sz="6" w:space="0" w:color="000000"/>
              <w:left w:val="single" w:sz="6" w:space="0" w:color="000000"/>
              <w:bottom w:val="single" w:sz="12" w:space="0" w:color="000000"/>
            </w:tcBorders>
            <w:shd w:val="clear" w:color="auto" w:fill="auto"/>
          </w:tcPr>
          <w:p w:rsidR="00CC0D37" w:rsidRDefault="00CC0D37" w:rsidP="00B03FEE">
            <w:pPr>
              <w:pStyle w:val="TableTextsmall"/>
              <w:keepNext/>
              <w:keepLines/>
              <w:snapToGrid w:val="0"/>
            </w:pPr>
            <w:r>
              <w:t>N/A</w:t>
            </w:r>
          </w:p>
        </w:tc>
        <w:tc>
          <w:tcPr>
            <w:tcW w:w="2988" w:type="dxa"/>
            <w:tcBorders>
              <w:top w:val="single" w:sz="6" w:space="0" w:color="000000"/>
              <w:left w:val="single" w:sz="6" w:space="0" w:color="000000"/>
              <w:bottom w:val="single" w:sz="12" w:space="0" w:color="000000"/>
              <w:right w:val="single" w:sz="12" w:space="0" w:color="000000"/>
            </w:tcBorders>
            <w:shd w:val="clear" w:color="auto" w:fill="auto"/>
          </w:tcPr>
          <w:p w:rsidR="00CC0D37" w:rsidRDefault="00CC0D37" w:rsidP="00B03FEE">
            <w:pPr>
              <w:pStyle w:val="TableTextsmall"/>
              <w:keepNext/>
              <w:keepLines/>
            </w:pPr>
            <w:r>
              <w:t>N/A</w:t>
            </w:r>
          </w:p>
        </w:tc>
      </w:tr>
    </w:tbl>
    <w:p w:rsidR="00CC0D37" w:rsidRDefault="00CC0D37" w:rsidP="00CC0D37">
      <w:pPr>
        <w:pStyle w:val="Heading2"/>
        <w:rPr>
          <w:rFonts w:ascii="Arial" w:hAnsi="Arial" w:cs="Arial"/>
        </w:rPr>
      </w:pPr>
    </w:p>
    <w:p w:rsidR="00CC0D37" w:rsidRPr="00182D02" w:rsidRDefault="00CC0D37" w:rsidP="00CC0D37"/>
    <w:p w:rsidR="00CC0D37" w:rsidRDefault="00CC0D37" w:rsidP="00CC0D37">
      <w:pPr>
        <w:pStyle w:val="Heading2"/>
      </w:pPr>
      <w:bookmarkStart w:id="77" w:name="__RefHeading___Toc18551434"/>
      <w:bookmarkEnd w:id="77"/>
      <w:r>
        <w:rPr>
          <w:rFonts w:ascii="Arial" w:hAnsi="Arial" w:cs="Arial"/>
        </w:rPr>
        <w:t>4.3 Operating Environment</w:t>
      </w:r>
    </w:p>
    <w:p w:rsidR="00CC0D37" w:rsidRDefault="00CC0D37" w:rsidP="00CC0D37"/>
    <w:p w:rsidR="00CC0D37" w:rsidRDefault="00CC0D37" w:rsidP="00CC0D37">
      <w:pPr>
        <w:pStyle w:val="BodyText"/>
        <w:rPr>
          <w:i w:val="0"/>
          <w:sz w:val="24"/>
          <w:szCs w:val="24"/>
        </w:rPr>
      </w:pPr>
      <w:r>
        <w:rPr>
          <w:i w:val="0"/>
          <w:sz w:val="24"/>
          <w:szCs w:val="24"/>
        </w:rPr>
        <w:t>&lt;Describe the environment in which the system will be used and define the major availability, reliability, performance, and integrity requirements. This information will significantly influence the definition of the system’s architecture. Consider questions such as:</w:t>
      </w:r>
    </w:p>
    <w:p w:rsidR="00CC0D37" w:rsidRDefault="00CC0D37" w:rsidP="00CC0D37">
      <w:pPr>
        <w:pStyle w:val="BodyText"/>
        <w:rPr>
          <w:i w:val="0"/>
          <w:sz w:val="24"/>
          <w:szCs w:val="24"/>
        </w:rPr>
      </w:pPr>
    </w:p>
    <w:p w:rsidR="00CC0D37" w:rsidRDefault="00CC0D37" w:rsidP="00CC0D37">
      <w:pPr>
        <w:pStyle w:val="BodyText"/>
        <w:rPr>
          <w:i w:val="0"/>
          <w:sz w:val="24"/>
          <w:szCs w:val="24"/>
        </w:rPr>
      </w:pPr>
      <w:r>
        <w:rPr>
          <w:i w:val="0"/>
          <w:sz w:val="24"/>
          <w:szCs w:val="24"/>
        </w:rPr>
        <w:t>Our application is based on mobile application Java Language.</w:t>
      </w:r>
    </w:p>
    <w:p w:rsidR="00CC0D37" w:rsidRDefault="00CC0D37" w:rsidP="00CC0D37">
      <w:pPr>
        <w:pStyle w:val="BodyText"/>
        <w:rPr>
          <w:i w:val="0"/>
          <w:sz w:val="24"/>
          <w:szCs w:val="24"/>
        </w:rPr>
      </w:pPr>
    </w:p>
    <w:p w:rsidR="00CC0D37" w:rsidRDefault="00CC0D37" w:rsidP="00CC0D37">
      <w:pPr>
        <w:pStyle w:val="bullet"/>
        <w:numPr>
          <w:ilvl w:val="0"/>
          <w:numId w:val="18"/>
        </w:numPr>
        <w:ind w:left="360" w:hanging="360"/>
        <w:rPr>
          <w:sz w:val="24"/>
          <w:szCs w:val="24"/>
        </w:rPr>
      </w:pPr>
      <w:r>
        <w:rPr>
          <w:sz w:val="24"/>
          <w:szCs w:val="24"/>
        </w:rPr>
        <w:t>Are the users widely distributed geographically or located close to each other? How many time zones are they in?</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r>
        <w:rPr>
          <w:sz w:val="24"/>
          <w:szCs w:val="24"/>
        </w:rPr>
        <w:t>We will be covering this project application for Makati based restaurant only.</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18"/>
        </w:numPr>
        <w:ind w:left="360" w:hanging="360"/>
        <w:rPr>
          <w:sz w:val="24"/>
          <w:szCs w:val="24"/>
        </w:rPr>
      </w:pPr>
      <w:r>
        <w:rPr>
          <w:sz w:val="24"/>
          <w:szCs w:val="24"/>
        </w:rPr>
        <w:t>When do the users in various locations need to access the system?</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r>
        <w:rPr>
          <w:sz w:val="24"/>
          <w:szCs w:val="24"/>
        </w:rPr>
        <w:t>Everywhere as long as they download the application in the Google play store.</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18"/>
        </w:numPr>
        <w:ind w:left="360" w:hanging="360"/>
        <w:rPr>
          <w:sz w:val="24"/>
          <w:szCs w:val="24"/>
        </w:rPr>
      </w:pPr>
      <w:r>
        <w:rPr>
          <w:sz w:val="24"/>
          <w:szCs w:val="24"/>
        </w:rPr>
        <w:t>Where is the data generated and used? How far apart are these locations? Does the data from multiple locations need to be combined?</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r>
        <w:rPr>
          <w:sz w:val="24"/>
          <w:szCs w:val="24"/>
        </w:rPr>
        <w:t>Yes the data needs to be gathered in the database so that when the user search for a restaurant name they will be found.</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18"/>
        </w:numPr>
        <w:ind w:left="360" w:hanging="360"/>
        <w:rPr>
          <w:sz w:val="24"/>
          <w:szCs w:val="24"/>
        </w:rPr>
      </w:pPr>
      <w:r>
        <w:rPr>
          <w:sz w:val="24"/>
          <w:szCs w:val="24"/>
        </w:rPr>
        <w:t>Are specific maximum response times known for accessing data that might be stored remotely?</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0"/>
        </w:numPr>
        <w:ind w:left="360" w:hanging="360"/>
        <w:rPr>
          <w:sz w:val="24"/>
          <w:szCs w:val="24"/>
        </w:rPr>
      </w:pPr>
      <w:r>
        <w:rPr>
          <w:sz w:val="24"/>
          <w:szCs w:val="24"/>
        </w:rPr>
        <w:t>-----------------------------------</w:t>
      </w:r>
    </w:p>
    <w:p w:rsidR="00CC0D37" w:rsidRDefault="00CC0D37" w:rsidP="00CC0D37">
      <w:pPr>
        <w:pStyle w:val="bullet"/>
        <w:numPr>
          <w:ilvl w:val="0"/>
          <w:numId w:val="0"/>
        </w:numPr>
        <w:ind w:left="360" w:hanging="360"/>
        <w:rPr>
          <w:sz w:val="24"/>
          <w:szCs w:val="24"/>
        </w:rPr>
      </w:pPr>
    </w:p>
    <w:p w:rsidR="00CC0D37" w:rsidRDefault="00CC0D37" w:rsidP="00CC0D37">
      <w:pPr>
        <w:pStyle w:val="bullet"/>
        <w:numPr>
          <w:ilvl w:val="0"/>
          <w:numId w:val="18"/>
        </w:numPr>
        <w:ind w:left="360" w:hanging="360"/>
        <w:rPr>
          <w:sz w:val="24"/>
          <w:szCs w:val="24"/>
        </w:rPr>
      </w:pPr>
      <w:r>
        <w:rPr>
          <w:sz w:val="24"/>
          <w:szCs w:val="24"/>
        </w:rPr>
        <w:t xml:space="preserve">Can the users tolerate service interruptions or is continuous access to the system critical for the operation of their business? </w:t>
      </w:r>
    </w:p>
    <w:p w:rsidR="00CC0D37" w:rsidRDefault="00CC0D37" w:rsidP="00CC0D37">
      <w:pPr>
        <w:pStyle w:val="bullet"/>
        <w:numPr>
          <w:ilvl w:val="0"/>
          <w:numId w:val="0"/>
        </w:numPr>
        <w:rPr>
          <w:sz w:val="24"/>
          <w:szCs w:val="24"/>
        </w:rPr>
      </w:pPr>
    </w:p>
    <w:p w:rsidR="00CC0D37" w:rsidRDefault="00CC0D37" w:rsidP="00CC0D37">
      <w:pPr>
        <w:pStyle w:val="bullet"/>
        <w:numPr>
          <w:ilvl w:val="0"/>
          <w:numId w:val="0"/>
        </w:numPr>
        <w:rPr>
          <w:sz w:val="24"/>
          <w:szCs w:val="24"/>
        </w:rPr>
      </w:pPr>
      <w:r>
        <w:rPr>
          <w:sz w:val="24"/>
          <w:szCs w:val="24"/>
        </w:rPr>
        <w:t>It depends on the user but somehow if they experience bugs or something that has to be fixed in the application they will comment or report it since we are just launching it for beta version we are just under provision by its functions.</w:t>
      </w:r>
    </w:p>
    <w:p w:rsidR="00CC0D37" w:rsidRDefault="00CC0D37" w:rsidP="00CC0D37">
      <w:pPr>
        <w:pStyle w:val="bullet"/>
        <w:numPr>
          <w:ilvl w:val="0"/>
          <w:numId w:val="0"/>
        </w:numPr>
        <w:rPr>
          <w:sz w:val="24"/>
          <w:szCs w:val="24"/>
        </w:rPr>
      </w:pPr>
    </w:p>
    <w:p w:rsidR="00CC0D37" w:rsidRDefault="00CC0D37" w:rsidP="00CC0D37">
      <w:pPr>
        <w:pStyle w:val="bullet"/>
        <w:numPr>
          <w:ilvl w:val="0"/>
          <w:numId w:val="18"/>
        </w:numPr>
        <w:ind w:left="360" w:hanging="360"/>
        <w:rPr>
          <w:sz w:val="24"/>
          <w:szCs w:val="24"/>
        </w:rPr>
      </w:pPr>
      <w:r>
        <w:rPr>
          <w:sz w:val="24"/>
          <w:szCs w:val="24"/>
        </w:rPr>
        <w:t>What access security controls and data protection requirements are needed?&gt;</w:t>
      </w:r>
    </w:p>
    <w:p w:rsidR="00CC0D37" w:rsidRDefault="00CC0D37" w:rsidP="00CC0D37">
      <w:pPr>
        <w:pStyle w:val="bullet"/>
        <w:numPr>
          <w:ilvl w:val="0"/>
          <w:numId w:val="0"/>
        </w:numPr>
        <w:rPr>
          <w:sz w:val="24"/>
          <w:szCs w:val="24"/>
        </w:rPr>
      </w:pPr>
    </w:p>
    <w:p w:rsidR="00CC0D37" w:rsidRDefault="00CC0D37" w:rsidP="00CC0D37">
      <w:pPr>
        <w:pStyle w:val="bullet"/>
        <w:numPr>
          <w:ilvl w:val="0"/>
          <w:numId w:val="0"/>
        </w:numPr>
      </w:pPr>
      <w:r>
        <w:rPr>
          <w:sz w:val="24"/>
          <w:szCs w:val="24"/>
        </w:rPr>
        <w:t>Test the security quality of the applications. use application security testing as a way of protecting data. Mobile devices are often consumer owned devices that can access an organization’s internal network. enterprises are considering bring your own device.</w:t>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r>
        <w:rPr>
          <w:b/>
          <w:bCs/>
          <w:sz w:val="24"/>
          <w:szCs w:val="24"/>
        </w:rPr>
        <w:t>5. Gantt Chart</w:t>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r>
        <w:rPr>
          <w:noProof/>
          <w:lang w:eastAsia="en-US"/>
        </w:rPr>
        <w:drawing>
          <wp:anchor distT="0" distB="0" distL="0" distR="0" simplePos="0" relativeHeight="251709952" behindDoc="0" locked="0" layoutInCell="1" allowOverlap="1">
            <wp:simplePos x="0" y="0"/>
            <wp:positionH relativeFrom="column">
              <wp:posOffset>-685800</wp:posOffset>
            </wp:positionH>
            <wp:positionV relativeFrom="paragraph">
              <wp:posOffset>19685</wp:posOffset>
            </wp:positionV>
            <wp:extent cx="7347585" cy="3334385"/>
            <wp:effectExtent l="0" t="0" r="5715" b="0"/>
            <wp:wrapSquare wrapText="larges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47585" cy="3334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r>
        <w:rPr>
          <w:noProof/>
          <w:lang w:eastAsia="en-US"/>
        </w:rPr>
        <w:drawing>
          <wp:anchor distT="0" distB="0" distL="0" distR="0" simplePos="0" relativeHeight="251710976" behindDoc="0" locked="0" layoutInCell="1" allowOverlap="1">
            <wp:simplePos x="0" y="0"/>
            <wp:positionH relativeFrom="column">
              <wp:posOffset>-733425</wp:posOffset>
            </wp:positionH>
            <wp:positionV relativeFrom="paragraph">
              <wp:posOffset>149860</wp:posOffset>
            </wp:positionV>
            <wp:extent cx="7353300" cy="3342005"/>
            <wp:effectExtent l="0" t="0" r="0" b="0"/>
            <wp:wrapSquare wrapText="larges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53300" cy="33420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r>
        <w:rPr>
          <w:noProof/>
          <w:lang w:eastAsia="en-US"/>
        </w:rPr>
        <w:drawing>
          <wp:anchor distT="0" distB="0" distL="0" distR="0" simplePos="0" relativeHeight="251713024" behindDoc="0" locked="0" layoutInCell="1" allowOverlap="1">
            <wp:simplePos x="0" y="0"/>
            <wp:positionH relativeFrom="column">
              <wp:posOffset>-537210</wp:posOffset>
            </wp:positionH>
            <wp:positionV relativeFrom="paragraph">
              <wp:posOffset>8890</wp:posOffset>
            </wp:positionV>
            <wp:extent cx="7087870" cy="3186430"/>
            <wp:effectExtent l="0" t="0" r="0" b="0"/>
            <wp:wrapSquare wrapText="larges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87870" cy="3186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pPr>
      <w:r>
        <w:rPr>
          <w:noProof/>
          <w:lang w:eastAsia="en-US"/>
        </w:rPr>
        <w:drawing>
          <wp:anchor distT="0" distB="0" distL="0" distR="0" simplePos="0" relativeHeight="251712000" behindDoc="0" locked="0" layoutInCell="1" allowOverlap="1">
            <wp:simplePos x="0" y="0"/>
            <wp:positionH relativeFrom="column">
              <wp:posOffset>-514350</wp:posOffset>
            </wp:positionH>
            <wp:positionV relativeFrom="paragraph">
              <wp:posOffset>498475</wp:posOffset>
            </wp:positionV>
            <wp:extent cx="7105015" cy="3209290"/>
            <wp:effectExtent l="0" t="0" r="635" b="0"/>
            <wp:wrapSquare wrapText="larges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05015" cy="3209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C0D37" w:rsidRDefault="00CC0D37" w:rsidP="00CC0D37">
      <w:pPr>
        <w:pStyle w:val="bullet"/>
        <w:numPr>
          <w:ilvl w:val="0"/>
          <w:numId w:val="0"/>
        </w:numPr>
      </w:pPr>
    </w:p>
    <w:p w:rsidR="00CC0D37" w:rsidRDefault="00CC0D37" w:rsidP="00CC0D37">
      <w:pPr>
        <w:pStyle w:val="bullet"/>
        <w:numPr>
          <w:ilvl w:val="0"/>
          <w:numId w:val="0"/>
        </w:numPr>
      </w:pPr>
    </w:p>
    <w:p w:rsidR="00CC0D37" w:rsidRDefault="00CC0D37" w:rsidP="00CC0D37">
      <w:pPr>
        <w:pStyle w:val="bullet"/>
        <w:numPr>
          <w:ilvl w:val="0"/>
          <w:numId w:val="0"/>
        </w:numPr>
        <w:rPr>
          <w:b/>
          <w:bCs/>
        </w:rPr>
      </w:pPr>
      <w:r>
        <w:rPr>
          <w:b/>
          <w:bCs/>
          <w:sz w:val="24"/>
          <w:szCs w:val="24"/>
        </w:rPr>
        <w:t>6. Work Breakdown Structure</w:t>
      </w:r>
    </w:p>
    <w:p w:rsidR="00CC0D37" w:rsidRDefault="00CC0D37" w:rsidP="00CC0D37">
      <w:pPr>
        <w:pStyle w:val="bullet"/>
        <w:numPr>
          <w:ilvl w:val="0"/>
          <w:numId w:val="0"/>
        </w:numPr>
        <w:rPr>
          <w:b/>
          <w:bCs/>
        </w:rPr>
      </w:pPr>
    </w:p>
    <w:p w:rsidR="00CC0D37" w:rsidRDefault="00CC0D37" w:rsidP="00CC0D37">
      <w:pPr>
        <w:pStyle w:val="bullet"/>
        <w:numPr>
          <w:ilvl w:val="0"/>
          <w:numId w:val="0"/>
        </w:numPr>
        <w:rPr>
          <w:b/>
          <w:bCs/>
        </w:rPr>
      </w:pPr>
    </w:p>
    <w:p w:rsidR="00CC0D37" w:rsidRDefault="00CC0D37" w:rsidP="00CC0D37">
      <w:pPr>
        <w:pStyle w:val="bullet"/>
        <w:numPr>
          <w:ilvl w:val="0"/>
          <w:numId w:val="0"/>
        </w:numPr>
        <w:rPr>
          <w:b/>
          <w:bCs/>
        </w:rPr>
      </w:pPr>
    </w:p>
    <w:p w:rsidR="00CC0D37" w:rsidRDefault="00CC0D37" w:rsidP="00CC0D37">
      <w:pPr>
        <w:pStyle w:val="bullet"/>
        <w:numPr>
          <w:ilvl w:val="0"/>
          <w:numId w:val="0"/>
        </w:numPr>
      </w:pPr>
      <w:r>
        <w:rPr>
          <w:noProof/>
          <w:lang w:eastAsia="en-US"/>
        </w:rPr>
        <w:drawing>
          <wp:anchor distT="0" distB="0" distL="0" distR="0" simplePos="0" relativeHeight="251714048" behindDoc="0" locked="0" layoutInCell="1" allowOverlap="1">
            <wp:simplePos x="0" y="0"/>
            <wp:positionH relativeFrom="column">
              <wp:align>center</wp:align>
            </wp:positionH>
            <wp:positionV relativeFrom="paragraph">
              <wp:posOffset>0</wp:posOffset>
            </wp:positionV>
            <wp:extent cx="5942330" cy="2994660"/>
            <wp:effectExtent l="0" t="0" r="1270" b="0"/>
            <wp:wrapSquare wrapText="larges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2330" cy="2994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C0D37" w:rsidRDefault="00CC0D37" w:rsidP="00CC0D37">
      <w:pPr>
        <w:pStyle w:val="bullet"/>
        <w:numPr>
          <w:ilvl w:val="0"/>
          <w:numId w:val="0"/>
        </w:numPr>
      </w:pPr>
    </w:p>
    <w:p w:rsidR="00CC0D37" w:rsidRDefault="00CC0D37" w:rsidP="00CC0D37">
      <w:pPr>
        <w:pStyle w:val="bullet"/>
        <w:numPr>
          <w:ilvl w:val="0"/>
          <w:numId w:val="0"/>
        </w:numPr>
        <w:rPr>
          <w:b/>
          <w:bCs/>
        </w:rPr>
      </w:pPr>
    </w:p>
    <w:p w:rsidR="00CC0D37" w:rsidRDefault="00CC0D37" w:rsidP="00CC0D37">
      <w:pPr>
        <w:pStyle w:val="bullet"/>
        <w:numPr>
          <w:ilvl w:val="0"/>
          <w:numId w:val="0"/>
        </w:numPr>
        <w:rPr>
          <w:b/>
          <w:bCs/>
        </w:rPr>
      </w:pPr>
      <w:r>
        <w:rPr>
          <w:b/>
          <w:bCs/>
          <w:sz w:val="24"/>
          <w:szCs w:val="24"/>
        </w:rPr>
        <w:t>7. Activity List</w:t>
      </w:r>
    </w:p>
    <w:p w:rsidR="00CC0D37" w:rsidRDefault="00CC0D37" w:rsidP="00CC0D37">
      <w:pPr>
        <w:pStyle w:val="bullet"/>
        <w:numPr>
          <w:ilvl w:val="0"/>
          <w:numId w:val="0"/>
        </w:numPr>
        <w:rPr>
          <w:b/>
          <w:bCs/>
        </w:rPr>
      </w:pPr>
    </w:p>
    <w:p w:rsidR="00CC0D37" w:rsidRDefault="00CC0D37" w:rsidP="00CC0D37">
      <w:pPr>
        <w:pStyle w:val="BodyText"/>
      </w:pPr>
      <w:r>
        <w:rPr>
          <w:b/>
          <w:bCs/>
          <w:i w:val="0"/>
          <w:sz w:val="24"/>
          <w:szCs w:val="24"/>
        </w:rPr>
        <w:t> </w:t>
      </w:r>
    </w:p>
    <w:p w:rsidR="00CC0D37" w:rsidRDefault="00CC0D37" w:rsidP="00CC0D37">
      <w:pPr>
        <w:pStyle w:val="BodyText"/>
        <w:spacing w:after="283"/>
      </w:pPr>
      <w:r>
        <w:t> </w:t>
      </w:r>
    </w:p>
    <w:p w:rsidR="00CC0D37" w:rsidRDefault="00CC0D37" w:rsidP="00CC0D37">
      <w:pPr>
        <w:pStyle w:val="BodyText"/>
      </w:pPr>
      <w:r>
        <w:rPr>
          <w:noProof/>
          <w:lang w:eastAsia="en-US"/>
        </w:rPr>
        <mc:AlternateContent>
          <mc:Choice Requires="wps">
            <w:drawing>
              <wp:anchor distT="0" distB="0" distL="0" distR="0" simplePos="0" relativeHeight="251715072" behindDoc="0" locked="0" layoutInCell="1" allowOverlap="1">
                <wp:simplePos x="0" y="0"/>
                <wp:positionH relativeFrom="column">
                  <wp:posOffset>0</wp:posOffset>
                </wp:positionH>
                <wp:positionV relativeFrom="paragraph">
                  <wp:posOffset>179705</wp:posOffset>
                </wp:positionV>
                <wp:extent cx="5942330" cy="2863850"/>
                <wp:effectExtent l="0" t="0" r="1270" b="0"/>
                <wp:wrapSquare wrapText="right"/>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2330" cy="286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1254"/>
                              <w:gridCol w:w="1453"/>
                              <w:gridCol w:w="1498"/>
                              <w:gridCol w:w="1162"/>
                              <w:gridCol w:w="1250"/>
                              <w:gridCol w:w="1408"/>
                              <w:gridCol w:w="1355"/>
                            </w:tblGrid>
                            <w:tr w:rsidR="00CC0D37">
                              <w:tc>
                                <w:tcPr>
                                  <w:tcW w:w="1254" w:type="dxa"/>
                                  <w:tcBorders>
                                    <w:top w:val="single" w:sz="8" w:space="0" w:color="000000"/>
                                    <w:left w:val="single" w:sz="8" w:space="0" w:color="000000"/>
                                    <w:bottom w:val="single" w:sz="8" w:space="0" w:color="000000"/>
                                  </w:tcBorders>
                                  <w:shd w:val="clear" w:color="auto" w:fill="auto"/>
                                </w:tcPr>
                                <w:p w:rsidR="00CC0D37" w:rsidRDefault="00CC0D37">
                                  <w:pPr>
                                    <w:pStyle w:val="TableContents"/>
                                    <w:snapToGrid w:val="0"/>
                                  </w:pPr>
                                  <w:r>
                                    <w:t xml:space="preserve">Activity # </w:t>
                                  </w:r>
                                </w:p>
                              </w:tc>
                              <w:tc>
                                <w:tcPr>
                                  <w:tcW w:w="1453"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Activity Name</w:t>
                                  </w:r>
                                </w:p>
                              </w:tc>
                              <w:tc>
                                <w:tcPr>
                                  <w:tcW w:w="1498" w:type="dxa"/>
                                  <w:tcBorders>
                                    <w:top w:val="single" w:sz="8" w:space="0" w:color="000000"/>
                                    <w:left w:val="single" w:sz="8" w:space="0" w:color="000000"/>
                                    <w:bottom w:val="single" w:sz="8" w:space="0" w:color="000000"/>
                                  </w:tcBorders>
                                  <w:shd w:val="clear" w:color="auto" w:fill="auto"/>
                                </w:tcPr>
                                <w:p w:rsidR="00CC0D37" w:rsidRDefault="00CC0D37">
                                  <w:pPr>
                                    <w:pStyle w:val="TableContents"/>
                                    <w:snapToGrid w:val="0"/>
                                  </w:pPr>
                                  <w:r>
                                    <w:t>Activity Name Description</w:t>
                                  </w:r>
                                </w:p>
                              </w:tc>
                              <w:tc>
                                <w:tcPr>
                                  <w:tcW w:w="1162"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 of Days</w:t>
                                  </w:r>
                                </w:p>
                              </w:tc>
                              <w:tc>
                                <w:tcPr>
                                  <w:tcW w:w="1250"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Start Date</w:t>
                                  </w:r>
                                </w:p>
                              </w:tc>
                              <w:tc>
                                <w:tcPr>
                                  <w:tcW w:w="1408"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Dependency</w:t>
                                  </w:r>
                                </w:p>
                              </w:tc>
                              <w:tc>
                                <w:tcPr>
                                  <w:tcW w:w="1355" w:type="dxa"/>
                                  <w:tcBorders>
                                    <w:top w:val="single" w:sz="8" w:space="0" w:color="000000"/>
                                    <w:left w:val="single" w:sz="8" w:space="0" w:color="000000"/>
                                    <w:bottom w:val="single" w:sz="8" w:space="0" w:color="000000"/>
                                    <w:right w:val="single" w:sz="8" w:space="0" w:color="000000"/>
                                  </w:tcBorders>
                                  <w:shd w:val="clear" w:color="auto" w:fill="auto"/>
                                </w:tcPr>
                                <w:p w:rsidR="00CC0D37" w:rsidRDefault="00CC0D37">
                                  <w:pPr>
                                    <w:pStyle w:val="TableContents"/>
                                  </w:pPr>
                                  <w:r>
                                    <w:t>Milestones</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1</w:t>
                                  </w:r>
                                </w:p>
                              </w:tc>
                              <w:tc>
                                <w:tcPr>
                                  <w:tcW w:w="1453" w:type="dxa"/>
                                  <w:tcBorders>
                                    <w:left w:val="single" w:sz="8" w:space="0" w:color="000000"/>
                                    <w:bottom w:val="single" w:sz="8" w:space="0" w:color="000000"/>
                                  </w:tcBorders>
                                  <w:shd w:val="clear" w:color="auto" w:fill="auto"/>
                                </w:tcPr>
                                <w:p w:rsidR="00CC0D37" w:rsidRDefault="00CC0D37">
                                  <w:pPr>
                                    <w:pStyle w:val="TableContents"/>
                                  </w:pPr>
                                  <w:r>
                                    <w:t>Design</w:t>
                                  </w:r>
                                </w:p>
                              </w:tc>
                              <w:tc>
                                <w:tcPr>
                                  <w:tcW w:w="1498" w:type="dxa"/>
                                  <w:tcBorders>
                                    <w:left w:val="single" w:sz="8" w:space="0" w:color="000000"/>
                                    <w:bottom w:val="single" w:sz="8" w:space="0" w:color="000000"/>
                                  </w:tcBorders>
                                  <w:shd w:val="clear" w:color="auto" w:fill="auto"/>
                                </w:tcPr>
                                <w:p w:rsidR="00CC0D37" w:rsidRDefault="00CC0D37">
                                  <w:pPr>
                                    <w:pStyle w:val="TableContents"/>
                                  </w:pPr>
                                  <w:r>
                                    <w:t>System Architecture</w:t>
                                  </w:r>
                                </w:p>
                              </w:tc>
                              <w:tc>
                                <w:tcPr>
                                  <w:tcW w:w="1162" w:type="dxa"/>
                                  <w:tcBorders>
                                    <w:left w:val="single" w:sz="8" w:space="0" w:color="000000"/>
                                    <w:bottom w:val="single" w:sz="8" w:space="0" w:color="000000"/>
                                  </w:tcBorders>
                                  <w:shd w:val="clear" w:color="auto" w:fill="auto"/>
                                </w:tcPr>
                                <w:p w:rsidR="00CC0D37" w:rsidRDefault="00CC0D37">
                                  <w:pPr>
                                    <w:pStyle w:val="TableContents"/>
                                  </w:pPr>
                                  <w:r>
                                    <w:t>35</w:t>
                                  </w:r>
                                </w:p>
                              </w:tc>
                              <w:tc>
                                <w:tcPr>
                                  <w:tcW w:w="1250" w:type="dxa"/>
                                  <w:tcBorders>
                                    <w:left w:val="single" w:sz="8" w:space="0" w:color="000000"/>
                                    <w:bottom w:val="single" w:sz="8" w:space="0" w:color="000000"/>
                                  </w:tcBorders>
                                  <w:shd w:val="clear" w:color="auto" w:fill="auto"/>
                                </w:tcPr>
                                <w:p w:rsidR="00CC0D37" w:rsidRDefault="00CC0D37">
                                  <w:pPr>
                                    <w:pStyle w:val="TableContents"/>
                                  </w:pPr>
                                  <w:r>
                                    <w:t>11/15/15</w:t>
                                  </w:r>
                                </w:p>
                              </w:tc>
                              <w:tc>
                                <w:tcPr>
                                  <w:tcW w:w="1408" w:type="dxa"/>
                                  <w:tcBorders>
                                    <w:left w:val="single" w:sz="8" w:space="0" w:color="000000"/>
                                    <w:bottom w:val="single" w:sz="8" w:space="0" w:color="000000"/>
                                  </w:tcBorders>
                                  <w:shd w:val="clear" w:color="auto" w:fill="auto"/>
                                </w:tcPr>
                                <w:p w:rsidR="00CC0D37" w:rsidRDefault="00CC0D37">
                                  <w:pPr>
                                    <w:pStyle w:val="TableContents"/>
                                    <w:snapToGrid w:val="0"/>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Detailed Design</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w:t>
                                  </w:r>
                                </w:p>
                              </w:tc>
                              <w:tc>
                                <w:tcPr>
                                  <w:tcW w:w="1453" w:type="dxa"/>
                                  <w:tcBorders>
                                    <w:left w:val="single" w:sz="8" w:space="0" w:color="000000"/>
                                    <w:bottom w:val="single" w:sz="8" w:space="0" w:color="000000"/>
                                  </w:tcBorders>
                                  <w:shd w:val="clear" w:color="auto" w:fill="auto"/>
                                </w:tcPr>
                                <w:p w:rsidR="00CC0D37" w:rsidRDefault="00CC0D37">
                                  <w:pPr>
                                    <w:pStyle w:val="TableContents"/>
                                  </w:pPr>
                                  <w:r>
                                    <w:t>Develop</w:t>
                                  </w:r>
                                </w:p>
                              </w:tc>
                              <w:tc>
                                <w:tcPr>
                                  <w:tcW w:w="1498" w:type="dxa"/>
                                  <w:tcBorders>
                                    <w:left w:val="single" w:sz="8" w:space="0" w:color="000000"/>
                                    <w:bottom w:val="single" w:sz="8" w:space="0" w:color="000000"/>
                                  </w:tcBorders>
                                  <w:shd w:val="clear" w:color="auto" w:fill="auto"/>
                                </w:tcPr>
                                <w:p w:rsidR="00CC0D37" w:rsidRDefault="00CC0D37">
                                  <w:pPr>
                                    <w:pStyle w:val="TableContents"/>
                                  </w:pPr>
                                  <w:r>
                                    <w:t>System Development</w:t>
                                  </w:r>
                                </w:p>
                              </w:tc>
                              <w:tc>
                                <w:tcPr>
                                  <w:tcW w:w="1162" w:type="dxa"/>
                                  <w:tcBorders>
                                    <w:left w:val="single" w:sz="8" w:space="0" w:color="000000"/>
                                    <w:bottom w:val="single" w:sz="8" w:space="0" w:color="000000"/>
                                  </w:tcBorders>
                                  <w:shd w:val="clear" w:color="auto" w:fill="auto"/>
                                </w:tcPr>
                                <w:p w:rsidR="00CC0D37" w:rsidRDefault="00CC0D37">
                                  <w:pPr>
                                    <w:pStyle w:val="TableContents"/>
                                    <w:snapToGrid w:val="0"/>
                                  </w:pPr>
                                  <w:r>
                                    <w:t>40</w:t>
                                  </w:r>
                                </w:p>
                              </w:tc>
                              <w:tc>
                                <w:tcPr>
                                  <w:tcW w:w="1250" w:type="dxa"/>
                                  <w:tcBorders>
                                    <w:left w:val="single" w:sz="8" w:space="0" w:color="000000"/>
                                    <w:bottom w:val="single" w:sz="8" w:space="0" w:color="000000"/>
                                  </w:tcBorders>
                                  <w:shd w:val="clear" w:color="auto" w:fill="auto"/>
                                </w:tcPr>
                                <w:p w:rsidR="00CC0D37" w:rsidRDefault="00CC0D37">
                                  <w:pPr>
                                    <w:pStyle w:val="TableContents"/>
                                  </w:pPr>
                                  <w:r>
                                    <w:t>12/24/15</w:t>
                                  </w:r>
                                </w:p>
                              </w:tc>
                              <w:tc>
                                <w:tcPr>
                                  <w:tcW w:w="1408" w:type="dxa"/>
                                  <w:tcBorders>
                                    <w:left w:val="single" w:sz="8" w:space="0" w:color="000000"/>
                                    <w:bottom w:val="single" w:sz="8" w:space="0" w:color="000000"/>
                                  </w:tcBorders>
                                  <w:shd w:val="clear" w:color="auto" w:fill="auto"/>
                                </w:tcPr>
                                <w:p w:rsidR="00CC0D37" w:rsidRDefault="00CC0D37">
                                  <w:pPr>
                                    <w:pStyle w:val="TableContents"/>
                                  </w:pPr>
                                  <w:r>
                                    <w:t>IFS</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Software Code</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2.1</w:t>
                                  </w:r>
                                </w:p>
                              </w:tc>
                              <w:tc>
                                <w:tcPr>
                                  <w:tcW w:w="1453" w:type="dxa"/>
                                  <w:tcBorders>
                                    <w:left w:val="single" w:sz="8" w:space="0" w:color="000000"/>
                                    <w:bottom w:val="single" w:sz="8" w:space="0" w:color="000000"/>
                                  </w:tcBorders>
                                  <w:shd w:val="clear" w:color="auto" w:fill="auto"/>
                                </w:tcPr>
                                <w:p w:rsidR="00CC0D37" w:rsidRDefault="00CC0D37">
                                  <w:pPr>
                                    <w:pStyle w:val="TableContents"/>
                                  </w:pPr>
                                  <w:r>
                                    <w:t>Code</w:t>
                                  </w:r>
                                </w:p>
                              </w:tc>
                              <w:tc>
                                <w:tcPr>
                                  <w:tcW w:w="1498" w:type="dxa"/>
                                  <w:tcBorders>
                                    <w:left w:val="single" w:sz="8" w:space="0" w:color="000000"/>
                                    <w:bottom w:val="single" w:sz="8" w:space="0" w:color="000000"/>
                                  </w:tcBorders>
                                  <w:shd w:val="clear" w:color="auto" w:fill="auto"/>
                                </w:tcPr>
                                <w:p w:rsidR="00CC0D37" w:rsidRDefault="00CC0D37">
                                  <w:pPr>
                                    <w:pStyle w:val="TableContents"/>
                                  </w:pPr>
                                  <w:r>
                                    <w:t>Code - subroutine</w:t>
                                  </w:r>
                                </w:p>
                              </w:tc>
                              <w:tc>
                                <w:tcPr>
                                  <w:tcW w:w="1162" w:type="dxa"/>
                                  <w:tcBorders>
                                    <w:left w:val="single" w:sz="8" w:space="0" w:color="000000"/>
                                    <w:bottom w:val="single" w:sz="8" w:space="0" w:color="000000"/>
                                  </w:tcBorders>
                                  <w:shd w:val="clear" w:color="auto" w:fill="auto"/>
                                </w:tcPr>
                                <w:p w:rsidR="00CC0D37" w:rsidRDefault="00CC0D37">
                                  <w:pPr>
                                    <w:pStyle w:val="TableContents"/>
                                  </w:pPr>
                                  <w:r>
                                    <w:t>35</w:t>
                                  </w:r>
                                </w:p>
                              </w:tc>
                              <w:tc>
                                <w:tcPr>
                                  <w:tcW w:w="1250" w:type="dxa"/>
                                  <w:tcBorders>
                                    <w:left w:val="single" w:sz="8" w:space="0" w:color="000000"/>
                                    <w:bottom w:val="single" w:sz="8" w:space="0" w:color="000000"/>
                                  </w:tcBorders>
                                  <w:shd w:val="clear" w:color="auto" w:fill="auto"/>
                                </w:tcPr>
                                <w:p w:rsidR="00CC0D37" w:rsidRDefault="00CC0D37">
                                  <w:pPr>
                                    <w:pStyle w:val="TableContents"/>
                                  </w:pPr>
                                  <w:r>
                                    <w:t>1/27/16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2.2</w:t>
                                  </w:r>
                                </w:p>
                              </w:tc>
                              <w:tc>
                                <w:tcPr>
                                  <w:tcW w:w="1453" w:type="dxa"/>
                                  <w:tcBorders>
                                    <w:left w:val="single" w:sz="8" w:space="0" w:color="000000"/>
                                    <w:bottom w:val="single" w:sz="8" w:space="0" w:color="000000"/>
                                  </w:tcBorders>
                                  <w:shd w:val="clear" w:color="auto" w:fill="auto"/>
                                </w:tcPr>
                                <w:p w:rsidR="00CC0D37" w:rsidRDefault="00CC0D37">
                                  <w:pPr>
                                    <w:pStyle w:val="TableContents"/>
                                  </w:pPr>
                                  <w:r>
                                    <w:t>Integrate</w:t>
                                  </w:r>
                                </w:p>
                              </w:tc>
                              <w:tc>
                                <w:tcPr>
                                  <w:tcW w:w="1498" w:type="dxa"/>
                                  <w:tcBorders>
                                    <w:left w:val="single" w:sz="8" w:space="0" w:color="000000"/>
                                    <w:bottom w:val="single" w:sz="8" w:space="0" w:color="000000"/>
                                  </w:tcBorders>
                                  <w:shd w:val="clear" w:color="auto" w:fill="auto"/>
                                </w:tcPr>
                                <w:p w:rsidR="00CC0D37" w:rsidRDefault="00CC0D37">
                                  <w:pPr>
                                    <w:pStyle w:val="TableContents"/>
                                  </w:pPr>
                                  <w:r>
                                    <w:t>Integrate - subroutine</w:t>
                                  </w:r>
                                </w:p>
                              </w:tc>
                              <w:tc>
                                <w:tcPr>
                                  <w:tcW w:w="1162" w:type="dxa"/>
                                  <w:tcBorders>
                                    <w:left w:val="single" w:sz="8" w:space="0" w:color="000000"/>
                                    <w:bottom w:val="single" w:sz="8" w:space="0" w:color="000000"/>
                                  </w:tcBorders>
                                  <w:shd w:val="clear" w:color="auto" w:fill="auto"/>
                                </w:tcPr>
                                <w:p w:rsidR="00CC0D37" w:rsidRDefault="00CC0D37">
                                  <w:pPr>
                                    <w:pStyle w:val="TableContents"/>
                                  </w:pPr>
                                  <w:r>
                                    <w:t>25</w:t>
                                  </w:r>
                                </w:p>
                              </w:tc>
                              <w:tc>
                                <w:tcPr>
                                  <w:tcW w:w="1250" w:type="dxa"/>
                                  <w:tcBorders>
                                    <w:left w:val="single" w:sz="8" w:space="0" w:color="000000"/>
                                    <w:bottom w:val="single" w:sz="8" w:space="0" w:color="000000"/>
                                  </w:tcBorders>
                                  <w:shd w:val="clear" w:color="auto" w:fill="auto"/>
                                </w:tcPr>
                                <w:p w:rsidR="00CC0D37" w:rsidRDefault="00CC0D37">
                                  <w:pPr>
                                    <w:pStyle w:val="TableContents"/>
                                  </w:pPr>
                                  <w:r>
                                    <w:t>1/27/16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3</w:t>
                                  </w:r>
                                </w:p>
                              </w:tc>
                              <w:tc>
                                <w:tcPr>
                                  <w:tcW w:w="1453" w:type="dxa"/>
                                  <w:tcBorders>
                                    <w:left w:val="single" w:sz="8" w:space="0" w:color="000000"/>
                                    <w:bottom w:val="single" w:sz="8" w:space="0" w:color="000000"/>
                                  </w:tcBorders>
                                  <w:shd w:val="clear" w:color="auto" w:fill="auto"/>
                                </w:tcPr>
                                <w:p w:rsidR="00CC0D37" w:rsidRDefault="00CC0D37">
                                  <w:pPr>
                                    <w:pStyle w:val="TableContents"/>
                                  </w:pPr>
                                  <w:r>
                                    <w:t>Testing and Debugging</w:t>
                                  </w:r>
                                </w:p>
                              </w:tc>
                              <w:tc>
                                <w:tcPr>
                                  <w:tcW w:w="1498" w:type="dxa"/>
                                  <w:tcBorders>
                                    <w:left w:val="single" w:sz="8" w:space="0" w:color="000000"/>
                                    <w:bottom w:val="single" w:sz="8" w:space="0" w:color="000000"/>
                                  </w:tcBorders>
                                  <w:shd w:val="clear" w:color="auto" w:fill="auto"/>
                                </w:tcPr>
                                <w:p w:rsidR="00CC0D37" w:rsidRDefault="00CC0D37">
                                  <w:pPr>
                                    <w:pStyle w:val="TableContents"/>
                                  </w:pPr>
                                  <w:r>
                                    <w:t>Testing and debugging system</w:t>
                                  </w:r>
                                </w:p>
                              </w:tc>
                              <w:tc>
                                <w:tcPr>
                                  <w:tcW w:w="1162" w:type="dxa"/>
                                  <w:tcBorders>
                                    <w:left w:val="single" w:sz="8" w:space="0" w:color="000000"/>
                                    <w:bottom w:val="single" w:sz="8" w:space="0" w:color="000000"/>
                                  </w:tcBorders>
                                  <w:shd w:val="clear" w:color="auto" w:fill="auto"/>
                                </w:tcPr>
                                <w:p w:rsidR="00CC0D37" w:rsidRDefault="00CC0D37">
                                  <w:pPr>
                                    <w:pStyle w:val="TableContents"/>
                                  </w:pPr>
                                  <w:r>
                                    <w:t>21</w:t>
                                  </w:r>
                                </w:p>
                              </w:tc>
                              <w:tc>
                                <w:tcPr>
                                  <w:tcW w:w="1250" w:type="dxa"/>
                                  <w:tcBorders>
                                    <w:left w:val="single" w:sz="8" w:space="0" w:color="000000"/>
                                    <w:bottom w:val="single" w:sz="8" w:space="0" w:color="000000"/>
                                  </w:tcBorders>
                                  <w:shd w:val="clear" w:color="auto" w:fill="auto"/>
                                </w:tcPr>
                                <w:p w:rsidR="00CC0D37" w:rsidRDefault="00CC0D37">
                                  <w:pPr>
                                    <w:pStyle w:val="TableContents"/>
                                  </w:pPr>
                                  <w:r>
                                    <w:t>1/30/16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Completed accept test of documents</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4</w:t>
                                  </w:r>
                                </w:p>
                              </w:tc>
                              <w:tc>
                                <w:tcPr>
                                  <w:tcW w:w="1453" w:type="dxa"/>
                                  <w:tcBorders>
                                    <w:left w:val="single" w:sz="8" w:space="0" w:color="000000"/>
                                    <w:bottom w:val="single" w:sz="8" w:space="0" w:color="000000"/>
                                  </w:tcBorders>
                                  <w:shd w:val="clear" w:color="auto" w:fill="auto"/>
                                </w:tcPr>
                                <w:p w:rsidR="00CC0D37" w:rsidRDefault="00CC0D37">
                                  <w:pPr>
                                    <w:pStyle w:val="TableContents"/>
                                  </w:pPr>
                                  <w:r>
                                    <w:t>Maintenance</w:t>
                                  </w:r>
                                </w:p>
                              </w:tc>
                              <w:tc>
                                <w:tcPr>
                                  <w:tcW w:w="1498" w:type="dxa"/>
                                  <w:tcBorders>
                                    <w:left w:val="single" w:sz="8" w:space="0" w:color="000000"/>
                                    <w:bottom w:val="single" w:sz="8" w:space="0" w:color="000000"/>
                                  </w:tcBorders>
                                  <w:shd w:val="clear" w:color="auto" w:fill="auto"/>
                                </w:tcPr>
                                <w:p w:rsidR="00CC0D37" w:rsidRDefault="00CC0D37">
                                  <w:pPr>
                                    <w:pStyle w:val="TableContents"/>
                                  </w:pPr>
                                  <w:r>
                                    <w:t>Application Upgrades</w:t>
                                  </w:r>
                                </w:p>
                              </w:tc>
                              <w:tc>
                                <w:tcPr>
                                  <w:tcW w:w="1162" w:type="dxa"/>
                                  <w:tcBorders>
                                    <w:left w:val="single" w:sz="8" w:space="0" w:color="000000"/>
                                    <w:bottom w:val="single" w:sz="8" w:space="0" w:color="000000"/>
                                  </w:tcBorders>
                                  <w:shd w:val="clear" w:color="auto" w:fill="auto"/>
                                </w:tcPr>
                                <w:p w:rsidR="00CC0D37" w:rsidRDefault="00CC0D37">
                                  <w:pPr>
                                    <w:pStyle w:val="TableContents"/>
                                  </w:pPr>
                                  <w:r>
                                    <w:t>30</w:t>
                                  </w:r>
                                </w:p>
                              </w:tc>
                              <w:tc>
                                <w:tcPr>
                                  <w:tcW w:w="1250" w:type="dxa"/>
                                  <w:tcBorders>
                                    <w:left w:val="single" w:sz="8" w:space="0" w:color="000000"/>
                                    <w:bottom w:val="single" w:sz="8" w:space="0" w:color="000000"/>
                                  </w:tcBorders>
                                  <w:shd w:val="clear" w:color="auto" w:fill="auto"/>
                                </w:tcPr>
                                <w:p w:rsidR="00CC0D37" w:rsidRDefault="00CC0D37">
                                  <w:pPr>
                                    <w:pStyle w:val="TableContents"/>
                                  </w:pPr>
                                  <w:r>
                                    <w:t>03/26/16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xml:space="preserve">Monitoring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 xml:space="preserve">4          </w:t>
                                  </w:r>
                                </w:p>
                              </w:tc>
                              <w:tc>
                                <w:tcPr>
                                  <w:tcW w:w="1453" w:type="dxa"/>
                                  <w:tcBorders>
                                    <w:left w:val="single" w:sz="8" w:space="0" w:color="000000"/>
                                    <w:bottom w:val="single" w:sz="8" w:space="0" w:color="000000"/>
                                  </w:tcBorders>
                                  <w:shd w:val="clear" w:color="auto" w:fill="auto"/>
                                </w:tcPr>
                                <w:p w:rsidR="00CC0D37" w:rsidRDefault="00CC0D37">
                                  <w:pPr>
                                    <w:pStyle w:val="TableContents"/>
                                  </w:pPr>
                                  <w:r>
                                    <w:t>Publishing</w:t>
                                  </w:r>
                                </w:p>
                              </w:tc>
                              <w:tc>
                                <w:tcPr>
                                  <w:tcW w:w="1498" w:type="dxa"/>
                                  <w:tcBorders>
                                    <w:left w:val="single" w:sz="8" w:space="0" w:color="000000"/>
                                    <w:bottom w:val="single" w:sz="8" w:space="0" w:color="000000"/>
                                  </w:tcBorders>
                                  <w:shd w:val="clear" w:color="auto" w:fill="auto"/>
                                </w:tcPr>
                                <w:p w:rsidR="00CC0D37" w:rsidRDefault="00CC0D37">
                                  <w:pPr>
                                    <w:pStyle w:val="TableContents"/>
                                  </w:pPr>
                                  <w:r>
                                    <w:t>Application Release</w:t>
                                  </w:r>
                                </w:p>
                              </w:tc>
                              <w:tc>
                                <w:tcPr>
                                  <w:tcW w:w="1162" w:type="dxa"/>
                                  <w:tcBorders>
                                    <w:left w:val="single" w:sz="8" w:space="0" w:color="000000"/>
                                    <w:bottom w:val="single" w:sz="8" w:space="0" w:color="000000"/>
                                  </w:tcBorders>
                                  <w:shd w:val="clear" w:color="auto" w:fill="auto"/>
                                </w:tcPr>
                                <w:p w:rsidR="00CC0D37" w:rsidRDefault="00CC0D37">
                                  <w:pPr>
                                    <w:pStyle w:val="TableContents"/>
                                  </w:pPr>
                                  <w:r>
                                    <w:t>30</w:t>
                                  </w:r>
                                </w:p>
                              </w:tc>
                              <w:tc>
                                <w:tcPr>
                                  <w:tcW w:w="1250" w:type="dxa"/>
                                  <w:tcBorders>
                                    <w:left w:val="single" w:sz="8" w:space="0" w:color="000000"/>
                                    <w:bottom w:val="single" w:sz="8" w:space="0" w:color="000000"/>
                                  </w:tcBorders>
                                  <w:shd w:val="clear" w:color="auto" w:fill="auto"/>
                                </w:tcPr>
                                <w:p w:rsidR="00CC0D37" w:rsidRDefault="00CC0D37">
                                  <w:pPr>
                                    <w:pStyle w:val="TableContents"/>
                                  </w:pPr>
                                  <w:r>
                                    <w:t>04/2/16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Final Release</w:t>
                                  </w:r>
                                </w:p>
                              </w:tc>
                            </w:tr>
                          </w:tbl>
                          <w:p w:rsidR="00CC0D37" w:rsidRDefault="00CC0D37" w:rsidP="00CC0D37">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7" type="#_x0000_t202" style="position:absolute;margin-left:0;margin-top:14.15pt;width:467.9pt;height:225.5pt;z-index:251715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8B/fwIAAAk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" stroked="f">
                <v:textbox inset="0,0,0,0">
                  <w:txbxContent>
                    <w:tbl>
                      <w:tblPr>
                        <w:tblW w:w="0" w:type="auto"/>
                        <w:tblInd w:w="10" w:type="dxa"/>
                        <w:tblLayout w:type="fixed"/>
                        <w:tblCellMar>
                          <w:top w:w="28" w:type="dxa"/>
                          <w:left w:w="0" w:type="dxa"/>
                          <w:bottom w:w="28" w:type="dxa"/>
                          <w:right w:w="28" w:type="dxa"/>
                        </w:tblCellMar>
                        <w:tblLook w:val="0000" w:firstRow="0" w:lastRow="0" w:firstColumn="0" w:lastColumn="0" w:noHBand="0" w:noVBand="0"/>
                      </w:tblPr>
                      <w:tblGrid>
                        <w:gridCol w:w="1254"/>
                        <w:gridCol w:w="1453"/>
                        <w:gridCol w:w="1498"/>
                        <w:gridCol w:w="1162"/>
                        <w:gridCol w:w="1250"/>
                        <w:gridCol w:w="1408"/>
                        <w:gridCol w:w="1355"/>
                      </w:tblGrid>
                      <w:tr w:rsidR="00CC0D37">
                        <w:tc>
                          <w:tcPr>
                            <w:tcW w:w="1254" w:type="dxa"/>
                            <w:tcBorders>
                              <w:top w:val="single" w:sz="8" w:space="0" w:color="000000"/>
                              <w:left w:val="single" w:sz="8" w:space="0" w:color="000000"/>
                              <w:bottom w:val="single" w:sz="8" w:space="0" w:color="000000"/>
                            </w:tcBorders>
                            <w:shd w:val="clear" w:color="auto" w:fill="auto"/>
                          </w:tcPr>
                          <w:p w:rsidR="00CC0D37" w:rsidRDefault="00CC0D37">
                            <w:pPr>
                              <w:pStyle w:val="TableContents"/>
                              <w:snapToGrid w:val="0"/>
                            </w:pPr>
                            <w:r>
                              <w:t xml:space="preserve">Activity # </w:t>
                            </w:r>
                          </w:p>
                        </w:tc>
                        <w:tc>
                          <w:tcPr>
                            <w:tcW w:w="1453"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Activity Name</w:t>
                            </w:r>
                          </w:p>
                        </w:tc>
                        <w:tc>
                          <w:tcPr>
                            <w:tcW w:w="1498" w:type="dxa"/>
                            <w:tcBorders>
                              <w:top w:val="single" w:sz="8" w:space="0" w:color="000000"/>
                              <w:left w:val="single" w:sz="8" w:space="0" w:color="000000"/>
                              <w:bottom w:val="single" w:sz="8" w:space="0" w:color="000000"/>
                            </w:tcBorders>
                            <w:shd w:val="clear" w:color="auto" w:fill="auto"/>
                          </w:tcPr>
                          <w:p w:rsidR="00CC0D37" w:rsidRDefault="00CC0D37">
                            <w:pPr>
                              <w:pStyle w:val="TableContents"/>
                              <w:snapToGrid w:val="0"/>
                            </w:pPr>
                            <w:r>
                              <w:t>Activity Name Description</w:t>
                            </w:r>
                          </w:p>
                        </w:tc>
                        <w:tc>
                          <w:tcPr>
                            <w:tcW w:w="1162"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 of Days</w:t>
                            </w:r>
                          </w:p>
                        </w:tc>
                        <w:tc>
                          <w:tcPr>
                            <w:tcW w:w="1250"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Start Date</w:t>
                            </w:r>
                          </w:p>
                        </w:tc>
                        <w:tc>
                          <w:tcPr>
                            <w:tcW w:w="1408" w:type="dxa"/>
                            <w:tcBorders>
                              <w:top w:val="single" w:sz="8" w:space="0" w:color="000000"/>
                              <w:left w:val="single" w:sz="8" w:space="0" w:color="000000"/>
                              <w:bottom w:val="single" w:sz="8" w:space="0" w:color="000000"/>
                            </w:tcBorders>
                            <w:shd w:val="clear" w:color="auto" w:fill="auto"/>
                          </w:tcPr>
                          <w:p w:rsidR="00CC0D37" w:rsidRDefault="00CC0D37">
                            <w:pPr>
                              <w:pStyle w:val="TableContents"/>
                            </w:pPr>
                            <w:r>
                              <w:t>Dependency</w:t>
                            </w:r>
                          </w:p>
                        </w:tc>
                        <w:tc>
                          <w:tcPr>
                            <w:tcW w:w="1355" w:type="dxa"/>
                            <w:tcBorders>
                              <w:top w:val="single" w:sz="8" w:space="0" w:color="000000"/>
                              <w:left w:val="single" w:sz="8" w:space="0" w:color="000000"/>
                              <w:bottom w:val="single" w:sz="8" w:space="0" w:color="000000"/>
                              <w:right w:val="single" w:sz="8" w:space="0" w:color="000000"/>
                            </w:tcBorders>
                            <w:shd w:val="clear" w:color="auto" w:fill="auto"/>
                          </w:tcPr>
                          <w:p w:rsidR="00CC0D37" w:rsidRDefault="00CC0D37">
                            <w:pPr>
                              <w:pStyle w:val="TableContents"/>
                            </w:pPr>
                            <w:r>
                              <w:t>Milestones</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1</w:t>
                            </w:r>
                          </w:p>
                        </w:tc>
                        <w:tc>
                          <w:tcPr>
                            <w:tcW w:w="1453" w:type="dxa"/>
                            <w:tcBorders>
                              <w:left w:val="single" w:sz="8" w:space="0" w:color="000000"/>
                              <w:bottom w:val="single" w:sz="8" w:space="0" w:color="000000"/>
                            </w:tcBorders>
                            <w:shd w:val="clear" w:color="auto" w:fill="auto"/>
                          </w:tcPr>
                          <w:p w:rsidR="00CC0D37" w:rsidRDefault="00CC0D37">
                            <w:pPr>
                              <w:pStyle w:val="TableContents"/>
                            </w:pPr>
                            <w:r>
                              <w:t>Design</w:t>
                            </w:r>
                          </w:p>
                        </w:tc>
                        <w:tc>
                          <w:tcPr>
                            <w:tcW w:w="1498" w:type="dxa"/>
                            <w:tcBorders>
                              <w:left w:val="single" w:sz="8" w:space="0" w:color="000000"/>
                              <w:bottom w:val="single" w:sz="8" w:space="0" w:color="000000"/>
                            </w:tcBorders>
                            <w:shd w:val="clear" w:color="auto" w:fill="auto"/>
                          </w:tcPr>
                          <w:p w:rsidR="00CC0D37" w:rsidRDefault="00CC0D37">
                            <w:pPr>
                              <w:pStyle w:val="TableContents"/>
                            </w:pPr>
                            <w:r>
                              <w:t>System Architecture</w:t>
                            </w:r>
                          </w:p>
                        </w:tc>
                        <w:tc>
                          <w:tcPr>
                            <w:tcW w:w="1162" w:type="dxa"/>
                            <w:tcBorders>
                              <w:left w:val="single" w:sz="8" w:space="0" w:color="000000"/>
                              <w:bottom w:val="single" w:sz="8" w:space="0" w:color="000000"/>
                            </w:tcBorders>
                            <w:shd w:val="clear" w:color="auto" w:fill="auto"/>
                          </w:tcPr>
                          <w:p w:rsidR="00CC0D37" w:rsidRDefault="00CC0D37">
                            <w:pPr>
                              <w:pStyle w:val="TableContents"/>
                            </w:pPr>
                            <w:r>
                              <w:t>35</w:t>
                            </w:r>
                          </w:p>
                        </w:tc>
                        <w:tc>
                          <w:tcPr>
                            <w:tcW w:w="1250" w:type="dxa"/>
                            <w:tcBorders>
                              <w:left w:val="single" w:sz="8" w:space="0" w:color="000000"/>
                              <w:bottom w:val="single" w:sz="8" w:space="0" w:color="000000"/>
                            </w:tcBorders>
                            <w:shd w:val="clear" w:color="auto" w:fill="auto"/>
                          </w:tcPr>
                          <w:p w:rsidR="00CC0D37" w:rsidRDefault="00CC0D37">
                            <w:pPr>
                              <w:pStyle w:val="TableContents"/>
                            </w:pPr>
                            <w:r>
                              <w:t>11/15/15</w:t>
                            </w:r>
                          </w:p>
                        </w:tc>
                        <w:tc>
                          <w:tcPr>
                            <w:tcW w:w="1408" w:type="dxa"/>
                            <w:tcBorders>
                              <w:left w:val="single" w:sz="8" w:space="0" w:color="000000"/>
                              <w:bottom w:val="single" w:sz="8" w:space="0" w:color="000000"/>
                            </w:tcBorders>
                            <w:shd w:val="clear" w:color="auto" w:fill="auto"/>
                          </w:tcPr>
                          <w:p w:rsidR="00CC0D37" w:rsidRDefault="00CC0D37">
                            <w:pPr>
                              <w:pStyle w:val="TableContents"/>
                              <w:snapToGrid w:val="0"/>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Detailed Design</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w:t>
                            </w:r>
                          </w:p>
                        </w:tc>
                        <w:tc>
                          <w:tcPr>
                            <w:tcW w:w="1453" w:type="dxa"/>
                            <w:tcBorders>
                              <w:left w:val="single" w:sz="8" w:space="0" w:color="000000"/>
                              <w:bottom w:val="single" w:sz="8" w:space="0" w:color="000000"/>
                            </w:tcBorders>
                            <w:shd w:val="clear" w:color="auto" w:fill="auto"/>
                          </w:tcPr>
                          <w:p w:rsidR="00CC0D37" w:rsidRDefault="00CC0D37">
                            <w:pPr>
                              <w:pStyle w:val="TableContents"/>
                            </w:pPr>
                            <w:r>
                              <w:t>Develop</w:t>
                            </w:r>
                          </w:p>
                        </w:tc>
                        <w:tc>
                          <w:tcPr>
                            <w:tcW w:w="1498" w:type="dxa"/>
                            <w:tcBorders>
                              <w:left w:val="single" w:sz="8" w:space="0" w:color="000000"/>
                              <w:bottom w:val="single" w:sz="8" w:space="0" w:color="000000"/>
                            </w:tcBorders>
                            <w:shd w:val="clear" w:color="auto" w:fill="auto"/>
                          </w:tcPr>
                          <w:p w:rsidR="00CC0D37" w:rsidRDefault="00CC0D37">
                            <w:pPr>
                              <w:pStyle w:val="TableContents"/>
                            </w:pPr>
                            <w:r>
                              <w:t>System Development</w:t>
                            </w:r>
                          </w:p>
                        </w:tc>
                        <w:tc>
                          <w:tcPr>
                            <w:tcW w:w="1162" w:type="dxa"/>
                            <w:tcBorders>
                              <w:left w:val="single" w:sz="8" w:space="0" w:color="000000"/>
                              <w:bottom w:val="single" w:sz="8" w:space="0" w:color="000000"/>
                            </w:tcBorders>
                            <w:shd w:val="clear" w:color="auto" w:fill="auto"/>
                          </w:tcPr>
                          <w:p w:rsidR="00CC0D37" w:rsidRDefault="00CC0D37">
                            <w:pPr>
                              <w:pStyle w:val="TableContents"/>
                              <w:snapToGrid w:val="0"/>
                            </w:pPr>
                            <w:r>
                              <w:t>40</w:t>
                            </w:r>
                          </w:p>
                        </w:tc>
                        <w:tc>
                          <w:tcPr>
                            <w:tcW w:w="1250" w:type="dxa"/>
                            <w:tcBorders>
                              <w:left w:val="single" w:sz="8" w:space="0" w:color="000000"/>
                              <w:bottom w:val="single" w:sz="8" w:space="0" w:color="000000"/>
                            </w:tcBorders>
                            <w:shd w:val="clear" w:color="auto" w:fill="auto"/>
                          </w:tcPr>
                          <w:p w:rsidR="00CC0D37" w:rsidRDefault="00CC0D37">
                            <w:pPr>
                              <w:pStyle w:val="TableContents"/>
                            </w:pPr>
                            <w:r>
                              <w:t>12/24/15</w:t>
                            </w:r>
                          </w:p>
                        </w:tc>
                        <w:tc>
                          <w:tcPr>
                            <w:tcW w:w="1408" w:type="dxa"/>
                            <w:tcBorders>
                              <w:left w:val="single" w:sz="8" w:space="0" w:color="000000"/>
                              <w:bottom w:val="single" w:sz="8" w:space="0" w:color="000000"/>
                            </w:tcBorders>
                            <w:shd w:val="clear" w:color="auto" w:fill="auto"/>
                          </w:tcPr>
                          <w:p w:rsidR="00CC0D37" w:rsidRDefault="00CC0D37">
                            <w:pPr>
                              <w:pStyle w:val="TableContents"/>
                            </w:pPr>
                            <w:r>
                              <w:t>IFS</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Software Code</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2.1</w:t>
                            </w:r>
                          </w:p>
                        </w:tc>
                        <w:tc>
                          <w:tcPr>
                            <w:tcW w:w="1453" w:type="dxa"/>
                            <w:tcBorders>
                              <w:left w:val="single" w:sz="8" w:space="0" w:color="000000"/>
                              <w:bottom w:val="single" w:sz="8" w:space="0" w:color="000000"/>
                            </w:tcBorders>
                            <w:shd w:val="clear" w:color="auto" w:fill="auto"/>
                          </w:tcPr>
                          <w:p w:rsidR="00CC0D37" w:rsidRDefault="00CC0D37">
                            <w:pPr>
                              <w:pStyle w:val="TableContents"/>
                            </w:pPr>
                            <w:r>
                              <w:t>Code</w:t>
                            </w:r>
                          </w:p>
                        </w:tc>
                        <w:tc>
                          <w:tcPr>
                            <w:tcW w:w="1498" w:type="dxa"/>
                            <w:tcBorders>
                              <w:left w:val="single" w:sz="8" w:space="0" w:color="000000"/>
                              <w:bottom w:val="single" w:sz="8" w:space="0" w:color="000000"/>
                            </w:tcBorders>
                            <w:shd w:val="clear" w:color="auto" w:fill="auto"/>
                          </w:tcPr>
                          <w:p w:rsidR="00CC0D37" w:rsidRDefault="00CC0D37">
                            <w:pPr>
                              <w:pStyle w:val="TableContents"/>
                            </w:pPr>
                            <w:r>
                              <w:t>Code - subroutine</w:t>
                            </w:r>
                          </w:p>
                        </w:tc>
                        <w:tc>
                          <w:tcPr>
                            <w:tcW w:w="1162" w:type="dxa"/>
                            <w:tcBorders>
                              <w:left w:val="single" w:sz="8" w:space="0" w:color="000000"/>
                              <w:bottom w:val="single" w:sz="8" w:space="0" w:color="000000"/>
                            </w:tcBorders>
                            <w:shd w:val="clear" w:color="auto" w:fill="auto"/>
                          </w:tcPr>
                          <w:p w:rsidR="00CC0D37" w:rsidRDefault="00CC0D37">
                            <w:pPr>
                              <w:pStyle w:val="TableContents"/>
                            </w:pPr>
                            <w:r>
                              <w:t>35</w:t>
                            </w:r>
                          </w:p>
                        </w:tc>
                        <w:tc>
                          <w:tcPr>
                            <w:tcW w:w="1250" w:type="dxa"/>
                            <w:tcBorders>
                              <w:left w:val="single" w:sz="8" w:space="0" w:color="000000"/>
                              <w:bottom w:val="single" w:sz="8" w:space="0" w:color="000000"/>
                            </w:tcBorders>
                            <w:shd w:val="clear" w:color="auto" w:fill="auto"/>
                          </w:tcPr>
                          <w:p w:rsidR="00CC0D37" w:rsidRDefault="00CC0D37">
                            <w:pPr>
                              <w:pStyle w:val="TableContents"/>
                            </w:pPr>
                            <w:r>
                              <w:t>1/27/16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2.2</w:t>
                            </w:r>
                          </w:p>
                        </w:tc>
                        <w:tc>
                          <w:tcPr>
                            <w:tcW w:w="1453" w:type="dxa"/>
                            <w:tcBorders>
                              <w:left w:val="single" w:sz="8" w:space="0" w:color="000000"/>
                              <w:bottom w:val="single" w:sz="8" w:space="0" w:color="000000"/>
                            </w:tcBorders>
                            <w:shd w:val="clear" w:color="auto" w:fill="auto"/>
                          </w:tcPr>
                          <w:p w:rsidR="00CC0D37" w:rsidRDefault="00CC0D37">
                            <w:pPr>
                              <w:pStyle w:val="TableContents"/>
                            </w:pPr>
                            <w:r>
                              <w:t>Integrate</w:t>
                            </w:r>
                          </w:p>
                        </w:tc>
                        <w:tc>
                          <w:tcPr>
                            <w:tcW w:w="1498" w:type="dxa"/>
                            <w:tcBorders>
                              <w:left w:val="single" w:sz="8" w:space="0" w:color="000000"/>
                              <w:bottom w:val="single" w:sz="8" w:space="0" w:color="000000"/>
                            </w:tcBorders>
                            <w:shd w:val="clear" w:color="auto" w:fill="auto"/>
                          </w:tcPr>
                          <w:p w:rsidR="00CC0D37" w:rsidRDefault="00CC0D37">
                            <w:pPr>
                              <w:pStyle w:val="TableContents"/>
                            </w:pPr>
                            <w:r>
                              <w:t>Integrate - subroutine</w:t>
                            </w:r>
                          </w:p>
                        </w:tc>
                        <w:tc>
                          <w:tcPr>
                            <w:tcW w:w="1162" w:type="dxa"/>
                            <w:tcBorders>
                              <w:left w:val="single" w:sz="8" w:space="0" w:color="000000"/>
                              <w:bottom w:val="single" w:sz="8" w:space="0" w:color="000000"/>
                            </w:tcBorders>
                            <w:shd w:val="clear" w:color="auto" w:fill="auto"/>
                          </w:tcPr>
                          <w:p w:rsidR="00CC0D37" w:rsidRDefault="00CC0D37">
                            <w:pPr>
                              <w:pStyle w:val="TableContents"/>
                            </w:pPr>
                            <w:r>
                              <w:t>25</w:t>
                            </w:r>
                          </w:p>
                        </w:tc>
                        <w:tc>
                          <w:tcPr>
                            <w:tcW w:w="1250" w:type="dxa"/>
                            <w:tcBorders>
                              <w:left w:val="single" w:sz="8" w:space="0" w:color="000000"/>
                              <w:bottom w:val="single" w:sz="8" w:space="0" w:color="000000"/>
                            </w:tcBorders>
                            <w:shd w:val="clear" w:color="auto" w:fill="auto"/>
                          </w:tcPr>
                          <w:p w:rsidR="00CC0D37" w:rsidRDefault="00CC0D37">
                            <w:pPr>
                              <w:pStyle w:val="TableContents"/>
                            </w:pPr>
                            <w:r>
                              <w:t>1/27/16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3</w:t>
                            </w:r>
                          </w:p>
                        </w:tc>
                        <w:tc>
                          <w:tcPr>
                            <w:tcW w:w="1453" w:type="dxa"/>
                            <w:tcBorders>
                              <w:left w:val="single" w:sz="8" w:space="0" w:color="000000"/>
                              <w:bottom w:val="single" w:sz="8" w:space="0" w:color="000000"/>
                            </w:tcBorders>
                            <w:shd w:val="clear" w:color="auto" w:fill="auto"/>
                          </w:tcPr>
                          <w:p w:rsidR="00CC0D37" w:rsidRDefault="00CC0D37">
                            <w:pPr>
                              <w:pStyle w:val="TableContents"/>
                            </w:pPr>
                            <w:r>
                              <w:t>Testing and Debugging</w:t>
                            </w:r>
                          </w:p>
                        </w:tc>
                        <w:tc>
                          <w:tcPr>
                            <w:tcW w:w="1498" w:type="dxa"/>
                            <w:tcBorders>
                              <w:left w:val="single" w:sz="8" w:space="0" w:color="000000"/>
                              <w:bottom w:val="single" w:sz="8" w:space="0" w:color="000000"/>
                            </w:tcBorders>
                            <w:shd w:val="clear" w:color="auto" w:fill="auto"/>
                          </w:tcPr>
                          <w:p w:rsidR="00CC0D37" w:rsidRDefault="00CC0D37">
                            <w:pPr>
                              <w:pStyle w:val="TableContents"/>
                            </w:pPr>
                            <w:r>
                              <w:t>Testing and debugging system</w:t>
                            </w:r>
                          </w:p>
                        </w:tc>
                        <w:tc>
                          <w:tcPr>
                            <w:tcW w:w="1162" w:type="dxa"/>
                            <w:tcBorders>
                              <w:left w:val="single" w:sz="8" w:space="0" w:color="000000"/>
                              <w:bottom w:val="single" w:sz="8" w:space="0" w:color="000000"/>
                            </w:tcBorders>
                            <w:shd w:val="clear" w:color="auto" w:fill="auto"/>
                          </w:tcPr>
                          <w:p w:rsidR="00CC0D37" w:rsidRDefault="00CC0D37">
                            <w:pPr>
                              <w:pStyle w:val="TableContents"/>
                            </w:pPr>
                            <w:r>
                              <w:t>21</w:t>
                            </w:r>
                          </w:p>
                        </w:tc>
                        <w:tc>
                          <w:tcPr>
                            <w:tcW w:w="1250" w:type="dxa"/>
                            <w:tcBorders>
                              <w:left w:val="single" w:sz="8" w:space="0" w:color="000000"/>
                              <w:bottom w:val="single" w:sz="8" w:space="0" w:color="000000"/>
                            </w:tcBorders>
                            <w:shd w:val="clear" w:color="auto" w:fill="auto"/>
                          </w:tcPr>
                          <w:p w:rsidR="00CC0D37" w:rsidRDefault="00CC0D37">
                            <w:pPr>
                              <w:pStyle w:val="TableContents"/>
                            </w:pPr>
                            <w:r>
                              <w:t>1/30/16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Completed accept test of documents</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4</w:t>
                            </w:r>
                          </w:p>
                        </w:tc>
                        <w:tc>
                          <w:tcPr>
                            <w:tcW w:w="1453" w:type="dxa"/>
                            <w:tcBorders>
                              <w:left w:val="single" w:sz="8" w:space="0" w:color="000000"/>
                              <w:bottom w:val="single" w:sz="8" w:space="0" w:color="000000"/>
                            </w:tcBorders>
                            <w:shd w:val="clear" w:color="auto" w:fill="auto"/>
                          </w:tcPr>
                          <w:p w:rsidR="00CC0D37" w:rsidRDefault="00CC0D37">
                            <w:pPr>
                              <w:pStyle w:val="TableContents"/>
                            </w:pPr>
                            <w:r>
                              <w:t>Maintenance</w:t>
                            </w:r>
                          </w:p>
                        </w:tc>
                        <w:tc>
                          <w:tcPr>
                            <w:tcW w:w="1498" w:type="dxa"/>
                            <w:tcBorders>
                              <w:left w:val="single" w:sz="8" w:space="0" w:color="000000"/>
                              <w:bottom w:val="single" w:sz="8" w:space="0" w:color="000000"/>
                            </w:tcBorders>
                            <w:shd w:val="clear" w:color="auto" w:fill="auto"/>
                          </w:tcPr>
                          <w:p w:rsidR="00CC0D37" w:rsidRDefault="00CC0D37">
                            <w:pPr>
                              <w:pStyle w:val="TableContents"/>
                            </w:pPr>
                            <w:r>
                              <w:t>Application Upgrades</w:t>
                            </w:r>
                          </w:p>
                        </w:tc>
                        <w:tc>
                          <w:tcPr>
                            <w:tcW w:w="1162" w:type="dxa"/>
                            <w:tcBorders>
                              <w:left w:val="single" w:sz="8" w:space="0" w:color="000000"/>
                              <w:bottom w:val="single" w:sz="8" w:space="0" w:color="000000"/>
                            </w:tcBorders>
                            <w:shd w:val="clear" w:color="auto" w:fill="auto"/>
                          </w:tcPr>
                          <w:p w:rsidR="00CC0D37" w:rsidRDefault="00CC0D37">
                            <w:pPr>
                              <w:pStyle w:val="TableContents"/>
                            </w:pPr>
                            <w:r>
                              <w:t>30</w:t>
                            </w:r>
                          </w:p>
                        </w:tc>
                        <w:tc>
                          <w:tcPr>
                            <w:tcW w:w="1250" w:type="dxa"/>
                            <w:tcBorders>
                              <w:left w:val="single" w:sz="8" w:space="0" w:color="000000"/>
                              <w:bottom w:val="single" w:sz="8" w:space="0" w:color="000000"/>
                            </w:tcBorders>
                            <w:shd w:val="clear" w:color="auto" w:fill="auto"/>
                          </w:tcPr>
                          <w:p w:rsidR="00CC0D37" w:rsidRDefault="00CC0D37">
                            <w:pPr>
                              <w:pStyle w:val="TableContents"/>
                            </w:pPr>
                            <w:r>
                              <w:t>03/26/16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 xml:space="preserve">Monitoring </w:t>
                            </w:r>
                          </w:p>
                        </w:tc>
                      </w:tr>
                      <w:tr w:rsidR="00CC0D37">
                        <w:tblPrEx>
                          <w:tblCellMar>
                            <w:top w:w="0" w:type="dxa"/>
                          </w:tblCellMar>
                        </w:tblPrEx>
                        <w:tc>
                          <w:tcPr>
                            <w:tcW w:w="1254" w:type="dxa"/>
                            <w:tcBorders>
                              <w:left w:val="single" w:sz="8" w:space="0" w:color="000000"/>
                              <w:bottom w:val="single" w:sz="8" w:space="0" w:color="000000"/>
                            </w:tcBorders>
                            <w:shd w:val="clear" w:color="auto" w:fill="auto"/>
                          </w:tcPr>
                          <w:p w:rsidR="00CC0D37" w:rsidRDefault="00CC0D37">
                            <w:pPr>
                              <w:pStyle w:val="TableContents"/>
                            </w:pPr>
                            <w:r>
                              <w:t xml:space="preserve">4          </w:t>
                            </w:r>
                          </w:p>
                        </w:tc>
                        <w:tc>
                          <w:tcPr>
                            <w:tcW w:w="1453" w:type="dxa"/>
                            <w:tcBorders>
                              <w:left w:val="single" w:sz="8" w:space="0" w:color="000000"/>
                              <w:bottom w:val="single" w:sz="8" w:space="0" w:color="000000"/>
                            </w:tcBorders>
                            <w:shd w:val="clear" w:color="auto" w:fill="auto"/>
                          </w:tcPr>
                          <w:p w:rsidR="00CC0D37" w:rsidRDefault="00CC0D37">
                            <w:pPr>
                              <w:pStyle w:val="TableContents"/>
                            </w:pPr>
                            <w:r>
                              <w:t>Publishing</w:t>
                            </w:r>
                          </w:p>
                        </w:tc>
                        <w:tc>
                          <w:tcPr>
                            <w:tcW w:w="1498" w:type="dxa"/>
                            <w:tcBorders>
                              <w:left w:val="single" w:sz="8" w:space="0" w:color="000000"/>
                              <w:bottom w:val="single" w:sz="8" w:space="0" w:color="000000"/>
                            </w:tcBorders>
                            <w:shd w:val="clear" w:color="auto" w:fill="auto"/>
                          </w:tcPr>
                          <w:p w:rsidR="00CC0D37" w:rsidRDefault="00CC0D37">
                            <w:pPr>
                              <w:pStyle w:val="TableContents"/>
                            </w:pPr>
                            <w:r>
                              <w:t>Application Release</w:t>
                            </w:r>
                          </w:p>
                        </w:tc>
                        <w:tc>
                          <w:tcPr>
                            <w:tcW w:w="1162" w:type="dxa"/>
                            <w:tcBorders>
                              <w:left w:val="single" w:sz="8" w:space="0" w:color="000000"/>
                              <w:bottom w:val="single" w:sz="8" w:space="0" w:color="000000"/>
                            </w:tcBorders>
                            <w:shd w:val="clear" w:color="auto" w:fill="auto"/>
                          </w:tcPr>
                          <w:p w:rsidR="00CC0D37" w:rsidRDefault="00CC0D37">
                            <w:pPr>
                              <w:pStyle w:val="TableContents"/>
                            </w:pPr>
                            <w:r>
                              <w:t>30</w:t>
                            </w:r>
                          </w:p>
                        </w:tc>
                        <w:tc>
                          <w:tcPr>
                            <w:tcW w:w="1250" w:type="dxa"/>
                            <w:tcBorders>
                              <w:left w:val="single" w:sz="8" w:space="0" w:color="000000"/>
                              <w:bottom w:val="single" w:sz="8" w:space="0" w:color="000000"/>
                            </w:tcBorders>
                            <w:shd w:val="clear" w:color="auto" w:fill="auto"/>
                          </w:tcPr>
                          <w:p w:rsidR="00CC0D37" w:rsidRDefault="00CC0D37">
                            <w:pPr>
                              <w:pStyle w:val="TableContents"/>
                            </w:pPr>
                            <w:r>
                              <w:t>04/2/16</w:t>
                            </w:r>
                          </w:p>
                        </w:tc>
                        <w:tc>
                          <w:tcPr>
                            <w:tcW w:w="1408" w:type="dxa"/>
                            <w:tcBorders>
                              <w:left w:val="single" w:sz="8" w:space="0" w:color="000000"/>
                              <w:bottom w:val="single" w:sz="8" w:space="0" w:color="000000"/>
                            </w:tcBorders>
                            <w:shd w:val="clear" w:color="auto" w:fill="auto"/>
                          </w:tcPr>
                          <w:p w:rsidR="00CC0D37" w:rsidRDefault="00CC0D37">
                            <w:pPr>
                              <w:pStyle w:val="TableContents"/>
                            </w:pPr>
                            <w:r>
                              <w:t> </w:t>
                            </w:r>
                          </w:p>
                        </w:tc>
                        <w:tc>
                          <w:tcPr>
                            <w:tcW w:w="1355" w:type="dxa"/>
                            <w:tcBorders>
                              <w:left w:val="single" w:sz="8" w:space="0" w:color="000000"/>
                              <w:bottom w:val="single" w:sz="8" w:space="0" w:color="000000"/>
                              <w:right w:val="single" w:sz="8" w:space="0" w:color="000000"/>
                            </w:tcBorders>
                            <w:shd w:val="clear" w:color="auto" w:fill="auto"/>
                          </w:tcPr>
                          <w:p w:rsidR="00CC0D37" w:rsidRDefault="00CC0D37">
                            <w:pPr>
                              <w:pStyle w:val="TableContents"/>
                            </w:pPr>
                            <w:r>
                              <w:t>Final Release</w:t>
                            </w:r>
                          </w:p>
                        </w:tc>
                      </w:tr>
                    </w:tbl>
                    <w:p w:rsidR="00CC0D37" w:rsidRDefault="00CC0D37" w:rsidP="00CC0D37">
                      <w:r>
                        <w:t xml:space="preserve"> </w:t>
                      </w:r>
                    </w:p>
                  </w:txbxContent>
                </v:textbox>
                <w10:wrap type="square" side="right"/>
              </v:shape>
            </w:pict>
          </mc:Fallback>
        </mc:AlternateContent>
      </w:r>
    </w:p>
    <w:p w:rsidR="00CC0D37" w:rsidRDefault="00CC0D37" w:rsidP="00CC0D37">
      <w:pPr>
        <w:pStyle w:val="bullet"/>
        <w:numPr>
          <w:ilvl w:val="0"/>
          <w:numId w:val="0"/>
        </w:numPr>
      </w:pPr>
    </w:p>
    <w:p w:rsidR="00CC0D37" w:rsidRDefault="00CC0D37"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Default="00F5098E" w:rsidP="008C3B89">
      <w:pPr>
        <w:pStyle w:val="NoSpacing"/>
        <w:jc w:val="center"/>
        <w:rPr>
          <w:rFonts w:ascii="Arial" w:hAnsi="Arial" w:cs="Arial"/>
        </w:rPr>
      </w:pPr>
    </w:p>
    <w:p w:rsidR="00F5098E" w:rsidRPr="00E13E57" w:rsidRDefault="00F5098E" w:rsidP="00F5098E">
      <w:pPr>
        <w:pStyle w:val="Title"/>
        <w:spacing w:before="0" w:after="240"/>
        <w:rPr>
          <w:rFonts w:cs="Arial"/>
          <w:sz w:val="22"/>
          <w:szCs w:val="22"/>
        </w:rPr>
      </w:pPr>
      <w:r w:rsidRPr="00E13E57">
        <w:rPr>
          <w:rFonts w:cs="Arial"/>
          <w:noProof/>
          <w:sz w:val="22"/>
          <w:szCs w:val="22"/>
          <w:lang w:eastAsia="en-US"/>
        </w:rPr>
        <mc:AlternateContent>
          <mc:Choice Requires="wps">
            <w:drawing>
              <wp:anchor distT="0" distB="0" distL="114300" distR="114300" simplePos="0" relativeHeight="251717120" behindDoc="0" locked="0" layoutInCell="1" allowOverlap="1" wp14:anchorId="6B90CD3D" wp14:editId="2D1E8FCD">
                <wp:simplePos x="0" y="0"/>
                <wp:positionH relativeFrom="column">
                  <wp:posOffset>-582930</wp:posOffset>
                </wp:positionH>
                <wp:positionV relativeFrom="paragraph">
                  <wp:posOffset>-220980</wp:posOffset>
                </wp:positionV>
                <wp:extent cx="6702425" cy="100330"/>
                <wp:effectExtent l="26670" t="26670" r="24130" b="2540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02425" cy="100330"/>
                        </a:xfrm>
                        <a:prstGeom prst="rect">
                          <a:avLst/>
                        </a:prstGeom>
                        <a:solidFill>
                          <a:srgbClr val="000000"/>
                        </a:solidFill>
                        <a:ln w="38100">
                          <a:solidFill>
                            <a:srgbClr val="F2F2F2"/>
                          </a:solidFill>
                          <a:miter lim="800000"/>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399BA" id="Rectangle 52" o:spid="_x0000_s1026" style="position:absolute;margin-left:-45.9pt;margin-top:-17.4pt;width:527.75pt;height:7.9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" fillcolor="black" strokecolor="#f2f2f2" strokeweight="3pt">
                <v:shadow color="#7f7f7f" opacity=".5" offset="1pt"/>
              </v:rect>
            </w:pict>
          </mc:Fallback>
        </mc:AlternateContent>
      </w:r>
    </w:p>
    <w:p w:rsidR="00F5098E" w:rsidRPr="00E13E57" w:rsidRDefault="00F5098E" w:rsidP="00F5098E">
      <w:pPr>
        <w:pStyle w:val="Title"/>
        <w:spacing w:before="0" w:after="240"/>
        <w:rPr>
          <w:rFonts w:cs="Arial"/>
          <w:sz w:val="40"/>
          <w:szCs w:val="22"/>
        </w:rPr>
      </w:pPr>
      <w:r w:rsidRPr="00E13E57">
        <w:rPr>
          <w:rFonts w:cs="Arial"/>
          <w:sz w:val="40"/>
          <w:szCs w:val="22"/>
        </w:rPr>
        <w:t>Software Requirements Specification</w:t>
      </w:r>
    </w:p>
    <w:p w:rsidR="00F5098E" w:rsidRPr="00E13E57" w:rsidRDefault="00F5098E" w:rsidP="00F5098E">
      <w:pPr>
        <w:pStyle w:val="Title"/>
        <w:spacing w:before="0" w:after="240"/>
        <w:rPr>
          <w:rFonts w:cs="Arial"/>
          <w:sz w:val="40"/>
          <w:szCs w:val="22"/>
        </w:rPr>
      </w:pPr>
      <w:r w:rsidRPr="00E13E57">
        <w:rPr>
          <w:rFonts w:cs="Arial"/>
          <w:sz w:val="40"/>
          <w:szCs w:val="22"/>
        </w:rPr>
        <w:t>For</w:t>
      </w:r>
    </w:p>
    <w:p w:rsidR="00F5098E" w:rsidRPr="00E13E57" w:rsidRDefault="00F5098E" w:rsidP="00F5098E">
      <w:pPr>
        <w:pStyle w:val="Title"/>
        <w:spacing w:after="240"/>
        <w:rPr>
          <w:rFonts w:cs="Arial"/>
          <w:sz w:val="40"/>
          <w:szCs w:val="22"/>
        </w:rPr>
      </w:pPr>
    </w:p>
    <w:p w:rsidR="00F5098E" w:rsidRPr="00E13E57" w:rsidRDefault="00F5098E" w:rsidP="00F5098E">
      <w:pPr>
        <w:pStyle w:val="Title"/>
        <w:spacing w:after="240"/>
        <w:rPr>
          <w:rFonts w:cs="Arial"/>
          <w:sz w:val="40"/>
          <w:szCs w:val="22"/>
        </w:rPr>
      </w:pPr>
      <w:r w:rsidRPr="00E13E57">
        <w:rPr>
          <w:rFonts w:cs="Arial"/>
          <w:sz w:val="40"/>
          <w:szCs w:val="22"/>
        </w:rPr>
        <w:t>Mobile App</w:t>
      </w:r>
      <w:r w:rsidRPr="00E13E57">
        <w:rPr>
          <w:rFonts w:cs="Arial"/>
          <w:sz w:val="40"/>
          <w:szCs w:val="22"/>
        </w:rPr>
        <w:br/>
        <w:t>Food Trip Search Engine</w:t>
      </w:r>
    </w:p>
    <w:p w:rsidR="00F5098E" w:rsidRPr="00E13E57" w:rsidRDefault="00F5098E" w:rsidP="00F5098E">
      <w:pPr>
        <w:pStyle w:val="ByLine"/>
        <w:spacing w:after="240"/>
        <w:rPr>
          <w:sz w:val="40"/>
          <w:szCs w:val="22"/>
        </w:rPr>
      </w:pPr>
    </w:p>
    <w:p w:rsidR="00F5098E" w:rsidRPr="00E13E57" w:rsidRDefault="00F5098E" w:rsidP="00F5098E">
      <w:pPr>
        <w:pStyle w:val="ByLine"/>
        <w:spacing w:after="240"/>
        <w:rPr>
          <w:sz w:val="40"/>
          <w:szCs w:val="22"/>
        </w:rPr>
      </w:pPr>
    </w:p>
    <w:p w:rsidR="00F5098E" w:rsidRPr="00E13E57" w:rsidRDefault="00F5098E" w:rsidP="00F5098E">
      <w:pPr>
        <w:pStyle w:val="ByLine"/>
        <w:spacing w:after="240"/>
        <w:rPr>
          <w:sz w:val="40"/>
          <w:szCs w:val="22"/>
        </w:rPr>
      </w:pPr>
    </w:p>
    <w:p w:rsidR="00F5098E" w:rsidRPr="00E13E57" w:rsidRDefault="00F5098E" w:rsidP="00F5098E">
      <w:pPr>
        <w:pStyle w:val="ByLine"/>
        <w:spacing w:after="240"/>
        <w:rPr>
          <w:sz w:val="40"/>
          <w:szCs w:val="22"/>
        </w:rPr>
      </w:pPr>
      <w:r w:rsidRPr="00E13E57">
        <w:rPr>
          <w:sz w:val="40"/>
          <w:szCs w:val="22"/>
        </w:rPr>
        <w:t>Version 1.0 Approved</w:t>
      </w:r>
    </w:p>
    <w:p w:rsidR="00F5098E" w:rsidRPr="00E13E57" w:rsidRDefault="00F5098E" w:rsidP="00F5098E">
      <w:pPr>
        <w:pStyle w:val="ByLine"/>
        <w:spacing w:after="240"/>
        <w:rPr>
          <w:sz w:val="40"/>
          <w:szCs w:val="22"/>
        </w:rPr>
      </w:pPr>
      <w:r w:rsidRPr="00E13E57">
        <w:rPr>
          <w:sz w:val="40"/>
          <w:szCs w:val="22"/>
        </w:rPr>
        <w:t>Prepared by:</w:t>
      </w:r>
    </w:p>
    <w:p w:rsidR="00F5098E" w:rsidRPr="00E13E57" w:rsidRDefault="00F5098E" w:rsidP="00F5098E">
      <w:pPr>
        <w:pStyle w:val="ByLine"/>
        <w:spacing w:after="240"/>
        <w:rPr>
          <w:sz w:val="40"/>
          <w:szCs w:val="22"/>
        </w:rPr>
      </w:pPr>
      <w:r w:rsidRPr="00E13E57">
        <w:rPr>
          <w:sz w:val="40"/>
          <w:szCs w:val="22"/>
        </w:rPr>
        <w:br/>
        <w:t>Jimmy Tan</w:t>
      </w:r>
    </w:p>
    <w:p w:rsidR="00F5098E" w:rsidRDefault="00F5098E" w:rsidP="00F5098E">
      <w:pPr>
        <w:pStyle w:val="ByLine"/>
        <w:spacing w:after="240"/>
        <w:rPr>
          <w:sz w:val="40"/>
          <w:szCs w:val="22"/>
        </w:rPr>
      </w:pPr>
      <w:r w:rsidRPr="00E13E57">
        <w:rPr>
          <w:sz w:val="40"/>
          <w:szCs w:val="22"/>
        </w:rPr>
        <w:t>Rouzandra Zuniga</w:t>
      </w:r>
    </w:p>
    <w:p w:rsidR="00F5098E" w:rsidRPr="00E13E57" w:rsidRDefault="00F5098E" w:rsidP="00F5098E">
      <w:pPr>
        <w:pStyle w:val="ByLine"/>
        <w:spacing w:after="240"/>
        <w:rPr>
          <w:sz w:val="40"/>
          <w:szCs w:val="22"/>
        </w:rPr>
      </w:pPr>
      <w:r>
        <w:rPr>
          <w:sz w:val="40"/>
          <w:szCs w:val="22"/>
        </w:rPr>
        <w:t>Inigo Marquez</w:t>
      </w:r>
    </w:p>
    <w:p w:rsidR="00F5098E" w:rsidRPr="00E13E57" w:rsidRDefault="00F5098E" w:rsidP="00F5098E">
      <w:pPr>
        <w:pStyle w:val="ByLine"/>
        <w:spacing w:after="240"/>
        <w:rPr>
          <w:sz w:val="40"/>
          <w:szCs w:val="22"/>
        </w:rPr>
      </w:pPr>
      <w:r w:rsidRPr="00E13E57">
        <w:rPr>
          <w:sz w:val="40"/>
          <w:szCs w:val="22"/>
        </w:rPr>
        <w:t>Jason Juarez</w:t>
      </w:r>
      <w:r w:rsidRPr="00E13E57">
        <w:rPr>
          <w:sz w:val="40"/>
          <w:szCs w:val="22"/>
        </w:rPr>
        <w:br/>
      </w:r>
    </w:p>
    <w:p w:rsidR="00F5098E" w:rsidRPr="00E13E57" w:rsidRDefault="00F5098E" w:rsidP="00F5098E">
      <w:pPr>
        <w:pStyle w:val="ByLine"/>
        <w:spacing w:after="240"/>
        <w:rPr>
          <w:sz w:val="40"/>
          <w:szCs w:val="22"/>
        </w:rPr>
      </w:pPr>
      <w:r w:rsidRPr="00E13E57">
        <w:rPr>
          <w:sz w:val="40"/>
          <w:szCs w:val="22"/>
        </w:rPr>
        <w:t>A</w:t>
      </w:r>
      <w:r>
        <w:rPr>
          <w:sz w:val="40"/>
          <w:szCs w:val="22"/>
        </w:rPr>
        <w:t xml:space="preserve">sia </w:t>
      </w:r>
      <w:r w:rsidRPr="00E13E57">
        <w:rPr>
          <w:sz w:val="40"/>
          <w:szCs w:val="22"/>
        </w:rPr>
        <w:t>P</w:t>
      </w:r>
      <w:r>
        <w:rPr>
          <w:sz w:val="40"/>
          <w:szCs w:val="22"/>
        </w:rPr>
        <w:t xml:space="preserve">acific </w:t>
      </w:r>
      <w:r w:rsidRPr="00E13E57">
        <w:rPr>
          <w:sz w:val="40"/>
          <w:szCs w:val="22"/>
        </w:rPr>
        <w:t>C</w:t>
      </w:r>
      <w:r>
        <w:rPr>
          <w:sz w:val="40"/>
          <w:szCs w:val="22"/>
        </w:rPr>
        <w:t>ollege</w:t>
      </w:r>
    </w:p>
    <w:p w:rsidR="00F5098E" w:rsidRPr="00E13E57" w:rsidRDefault="00F5098E" w:rsidP="00F5098E">
      <w:pPr>
        <w:pStyle w:val="ByLine"/>
        <w:spacing w:after="240"/>
        <w:rPr>
          <w:sz w:val="40"/>
          <w:szCs w:val="22"/>
        </w:rPr>
        <w:sectPr w:rsidR="00F5098E" w:rsidRPr="00E13E57">
          <w:pgSz w:w="12240" w:h="15840" w:code="1"/>
          <w:pgMar w:top="1440" w:right="1440" w:bottom="1440" w:left="1440" w:header="720" w:footer="720" w:gutter="0"/>
          <w:pgNumType w:fmt="lowerRoman" w:start="1"/>
          <w:cols w:space="720"/>
          <w:titlePg/>
        </w:sectPr>
      </w:pPr>
      <w:r>
        <w:rPr>
          <w:sz w:val="40"/>
          <w:szCs w:val="22"/>
        </w:rPr>
        <w:t>4/20/16</w:t>
      </w:r>
    </w:p>
    <w:p w:rsidR="00F5098E" w:rsidRPr="00E13E57" w:rsidRDefault="00F5098E" w:rsidP="00F5098E">
      <w:r w:rsidRPr="00E13E57">
        <w:rPr>
          <w:b/>
        </w:rPr>
        <w:t>Table of Contents</w:t>
      </w:r>
      <w:r w:rsidRPr="00E13E57">
        <w:t>..........................................................................................................ii-iii</w:t>
      </w:r>
    </w:p>
    <w:p w:rsidR="00F5098E" w:rsidRPr="00E13E57" w:rsidRDefault="00F5098E" w:rsidP="00F5098E">
      <w:r w:rsidRPr="00E13E57">
        <w:t>Revision History .............................................................................................................</w:t>
      </w:r>
      <w:r>
        <w:t>.</w:t>
      </w:r>
      <w:r w:rsidRPr="00E13E57">
        <w:t>.iii</w:t>
      </w:r>
    </w:p>
    <w:p w:rsidR="00F5098E" w:rsidRPr="00E13E57" w:rsidRDefault="00F5098E" w:rsidP="00F5098E">
      <w:r w:rsidRPr="00E13E57">
        <w:t>1. Introduction ...................................................................................</w:t>
      </w:r>
      <w:r>
        <w:t>...............................1</w:t>
      </w:r>
    </w:p>
    <w:p w:rsidR="00F5098E" w:rsidRPr="00E13E57" w:rsidRDefault="00F5098E" w:rsidP="00F5098E">
      <w:r w:rsidRPr="00E13E57">
        <w:t>1.1 Purpose ...................................................................................................................</w:t>
      </w:r>
      <w:r>
        <w:t>..</w:t>
      </w:r>
      <w:r w:rsidRPr="00E13E57">
        <w:t>.</w:t>
      </w:r>
      <w:r>
        <w:t>.1</w:t>
      </w:r>
      <w:r w:rsidRPr="00E13E57">
        <w:t xml:space="preserve"> </w:t>
      </w:r>
    </w:p>
    <w:p w:rsidR="00F5098E" w:rsidRPr="00E13E57" w:rsidRDefault="00F5098E" w:rsidP="00F5098E">
      <w:r w:rsidRPr="00E13E57">
        <w:t>1.2 Document Conventions ..............................................................</w:t>
      </w:r>
      <w:r>
        <w:t>................................1</w:t>
      </w:r>
    </w:p>
    <w:p w:rsidR="00F5098E" w:rsidRPr="00E13E57" w:rsidRDefault="00F5098E" w:rsidP="00F5098E">
      <w:r w:rsidRPr="00E13E57">
        <w:t>1.3 Intended Audience and Reading Suggestions ..........................</w:t>
      </w:r>
      <w:r>
        <w:t>...................................1</w:t>
      </w:r>
      <w:r w:rsidRPr="00E13E57">
        <w:t xml:space="preserve"> </w:t>
      </w:r>
    </w:p>
    <w:p w:rsidR="00F5098E" w:rsidRPr="00E13E57" w:rsidRDefault="00F5098E" w:rsidP="00F5098E">
      <w:r w:rsidRPr="00E13E57">
        <w:t>1.4 Product Scope .......................................................................................................</w:t>
      </w:r>
      <w:r>
        <w:t>......1</w:t>
      </w:r>
      <w:r w:rsidRPr="00E13E57">
        <w:t xml:space="preserve"> </w:t>
      </w:r>
    </w:p>
    <w:p w:rsidR="00F5098E" w:rsidRPr="00E13E57" w:rsidRDefault="00F5098E" w:rsidP="00F5098E">
      <w:r w:rsidRPr="00E13E57">
        <w:t>1.5 References.................................................................................</w:t>
      </w:r>
      <w:r>
        <w:t>..................................1</w:t>
      </w:r>
      <w:r w:rsidRPr="00E13E57">
        <w:t xml:space="preserve"> </w:t>
      </w:r>
    </w:p>
    <w:p w:rsidR="00F5098E" w:rsidRPr="00E13E57" w:rsidRDefault="00F5098E" w:rsidP="00F5098E">
      <w:r w:rsidRPr="00E13E57">
        <w:t>2. Overall Description ......................................................................</w:t>
      </w:r>
      <w:r>
        <w:t>.................................2</w:t>
      </w:r>
    </w:p>
    <w:p w:rsidR="00F5098E" w:rsidRPr="00E13E57" w:rsidRDefault="00F5098E" w:rsidP="00F5098E">
      <w:r w:rsidRPr="00E13E57">
        <w:t>2.1 Product Perspective ..................................................................</w:t>
      </w:r>
      <w:r>
        <w:t>.................................2</w:t>
      </w:r>
    </w:p>
    <w:p w:rsidR="00F5098E" w:rsidRPr="00E13E57" w:rsidRDefault="00F5098E" w:rsidP="00F5098E">
      <w:r w:rsidRPr="00E13E57">
        <w:t>2.2 Product Functions .....................................................................</w:t>
      </w:r>
      <w:r>
        <w:t>.................................2</w:t>
      </w:r>
    </w:p>
    <w:p w:rsidR="00F5098E" w:rsidRPr="00E13E57" w:rsidRDefault="00F5098E" w:rsidP="00F5098E">
      <w:r w:rsidRPr="00E13E57">
        <w:t>2.3 User Classes and Characteristics ...............................................</w:t>
      </w:r>
      <w:r>
        <w:t>.................................</w:t>
      </w:r>
      <w:r w:rsidR="0021152B">
        <w:t>3</w:t>
      </w:r>
    </w:p>
    <w:p w:rsidR="00F5098E" w:rsidRPr="00E13E57" w:rsidRDefault="00F5098E" w:rsidP="00F5098E">
      <w:r w:rsidRPr="00E13E57">
        <w:t>2.4 Operating Environment...............................................................</w:t>
      </w:r>
      <w:r>
        <w:t>......</w:t>
      </w:r>
      <w:r w:rsidR="00074B75">
        <w:t>.......</w:t>
      </w:r>
      <w:r>
        <w:t>..................3</w:t>
      </w:r>
    </w:p>
    <w:p w:rsidR="00F5098E" w:rsidRPr="00E13E57" w:rsidRDefault="00F5098E" w:rsidP="00F5098E">
      <w:r w:rsidRPr="00E13E57">
        <w:t>2.5 Design and Implementation Constraints ....................................</w:t>
      </w:r>
      <w:r>
        <w:t>....</w:t>
      </w:r>
      <w:r w:rsidR="00074B75">
        <w:t>.....</w:t>
      </w:r>
      <w:r>
        <w:t>......................3</w:t>
      </w:r>
    </w:p>
    <w:p w:rsidR="00F5098E" w:rsidRPr="00E13E57" w:rsidRDefault="00F5098E" w:rsidP="00F5098E">
      <w:r w:rsidRPr="00E13E57">
        <w:t>2.6 User Documentation ...................................................................</w:t>
      </w:r>
      <w:r>
        <w:t>..</w:t>
      </w:r>
      <w:r w:rsidR="00074B75">
        <w:t>.</w:t>
      </w:r>
      <w:r>
        <w:t>............................3</w:t>
      </w:r>
      <w:r w:rsidRPr="00E13E57">
        <w:t xml:space="preserve"> </w:t>
      </w:r>
    </w:p>
    <w:p w:rsidR="00F5098E" w:rsidRPr="00E13E57" w:rsidRDefault="00F5098E" w:rsidP="00F5098E">
      <w:r w:rsidRPr="00E13E57">
        <w:t>2.7 Assumptions and Dependencies ................................................</w:t>
      </w:r>
      <w:r w:rsidR="0021152B">
        <w:t>.........</w:t>
      </w:r>
      <w:r w:rsidR="00074B75">
        <w:t>.</w:t>
      </w:r>
      <w:r w:rsidR="0021152B">
        <w:t>......................4</w:t>
      </w:r>
    </w:p>
    <w:p w:rsidR="00F5098E" w:rsidRPr="00E13E57" w:rsidRDefault="00F5098E" w:rsidP="00F5098E">
      <w:r w:rsidRPr="00E13E57">
        <w:t>3. External Interface Requirements ..................................................</w:t>
      </w:r>
      <w:r>
        <w:t>.......</w:t>
      </w:r>
      <w:r w:rsidR="00074B75">
        <w:t>.</w:t>
      </w:r>
      <w:r>
        <w:t>.......................4</w:t>
      </w:r>
      <w:r w:rsidRPr="00E13E57">
        <w:t xml:space="preserve"> </w:t>
      </w:r>
    </w:p>
    <w:p w:rsidR="00F5098E" w:rsidRPr="00E13E57" w:rsidRDefault="00F5098E" w:rsidP="00F5098E">
      <w:r w:rsidRPr="00E13E57">
        <w:t>3.1 User Interfaces........................................................................</w:t>
      </w:r>
      <w:r>
        <w:t>............</w:t>
      </w:r>
      <w:r w:rsidR="00074B75">
        <w:t>..</w:t>
      </w:r>
      <w:r>
        <w:t>......................4</w:t>
      </w:r>
    </w:p>
    <w:p w:rsidR="00F5098E" w:rsidRPr="00E13E57" w:rsidRDefault="00F5098E" w:rsidP="00F5098E">
      <w:r w:rsidRPr="00E13E57">
        <w:t>3.2 Hardware Interfaces ...................................................................</w:t>
      </w:r>
      <w:r>
        <w:t>....</w:t>
      </w:r>
      <w:r w:rsidR="00074B75">
        <w:t>..</w:t>
      </w:r>
      <w:r>
        <w:t>..........................5</w:t>
      </w:r>
    </w:p>
    <w:p w:rsidR="00F5098E" w:rsidRPr="00E13E57" w:rsidRDefault="00F5098E" w:rsidP="00F5098E">
      <w:r w:rsidRPr="00E13E57">
        <w:t>3.3 Software Interfaces ....................................................................</w:t>
      </w:r>
      <w:r>
        <w:t>.....</w:t>
      </w:r>
      <w:r w:rsidR="00074B75">
        <w:t>..</w:t>
      </w:r>
      <w:r>
        <w:t>.........................5</w:t>
      </w:r>
      <w:r w:rsidRPr="00E13E57">
        <w:t xml:space="preserve"> </w:t>
      </w:r>
    </w:p>
    <w:p w:rsidR="00F5098E" w:rsidRPr="00E13E57" w:rsidRDefault="00F5098E" w:rsidP="00F5098E">
      <w:r w:rsidRPr="00E13E57">
        <w:t>3.4 Communications Interfaces .........................................................</w:t>
      </w:r>
      <w:r>
        <w:t>.....</w:t>
      </w:r>
      <w:r w:rsidR="00074B75">
        <w:t>..</w:t>
      </w:r>
      <w:r>
        <w:t>.......................5</w:t>
      </w:r>
    </w:p>
    <w:p w:rsidR="00F5098E" w:rsidRPr="00E13E57" w:rsidRDefault="00F5098E" w:rsidP="00F5098E">
      <w:r w:rsidRPr="00E13E57">
        <w:t>4. System Features ..........................................................................</w:t>
      </w:r>
      <w:r>
        <w:t>........</w:t>
      </w:r>
      <w:r w:rsidR="00074B75">
        <w:t>..</w:t>
      </w:r>
      <w:r>
        <w:t>........ ..............5</w:t>
      </w:r>
    </w:p>
    <w:p w:rsidR="00F5098E" w:rsidRPr="00E13E57" w:rsidRDefault="00F5098E" w:rsidP="00F5098E">
      <w:r>
        <w:t>5.</w:t>
      </w:r>
      <w:r w:rsidRPr="00E13E57">
        <w:t xml:space="preserve"> Nonfunctional Requirements ...........................................................</w:t>
      </w:r>
      <w:r>
        <w:t>..</w:t>
      </w:r>
      <w:r w:rsidR="00074B75">
        <w:t>..</w:t>
      </w:r>
      <w:r>
        <w:t>........................6</w:t>
      </w:r>
    </w:p>
    <w:p w:rsidR="00F5098E" w:rsidRPr="00E13E57" w:rsidRDefault="00F5098E" w:rsidP="00F5098E">
      <w:pPr>
        <w:rPr>
          <w:rFonts w:ascii="Arial" w:hAnsi="Arial" w:cs="Arial"/>
        </w:rPr>
      </w:pPr>
    </w:p>
    <w:p w:rsidR="00F5098E" w:rsidRPr="00E13E57" w:rsidRDefault="00F5098E" w:rsidP="00F5098E">
      <w:pPr>
        <w:rPr>
          <w:rFonts w:ascii="Arial" w:hAnsi="Arial" w:cs="Arial"/>
        </w:rPr>
      </w:pPr>
    </w:p>
    <w:p w:rsidR="00F5098E" w:rsidRPr="00E13E57" w:rsidRDefault="00F5098E" w:rsidP="00F5098E">
      <w:pPr>
        <w:spacing w:after="240" w:line="240" w:lineRule="auto"/>
        <w:jc w:val="center"/>
        <w:rPr>
          <w:rFonts w:ascii="Arial" w:hAnsi="Arial" w:cs="Arial"/>
        </w:rPr>
        <w:sectPr w:rsidR="00F5098E" w:rsidRPr="00E13E57">
          <w:headerReference w:type="default" r:id="rId69"/>
          <w:footerReference w:type="default" r:id="rId70"/>
          <w:pgSz w:w="12240" w:h="15840" w:code="1"/>
          <w:pgMar w:top="1440" w:right="1800" w:bottom="1440" w:left="1800" w:header="720" w:footer="720" w:gutter="0"/>
          <w:pgNumType w:fmt="lowerRoman"/>
          <w:cols w:space="720"/>
        </w:sectPr>
      </w:pPr>
      <w:r>
        <w:rPr>
          <w:rFonts w:ascii="Arial" w:hAnsi="Arial" w:cs="Arial"/>
        </w:rPr>
        <w:t>ii</w:t>
      </w:r>
    </w:p>
    <w:p w:rsidR="00F5098E" w:rsidRPr="00E13E57" w:rsidRDefault="00F5098E" w:rsidP="00F5098E">
      <w:pPr>
        <w:rPr>
          <w:rFonts w:ascii="Arial" w:hAnsi="Arial" w:cs="Arial"/>
          <w:b/>
        </w:rPr>
      </w:pPr>
      <w:r w:rsidRPr="00E13E57">
        <w:rPr>
          <w:rFonts w:ascii="Arial" w:hAnsi="Arial" w:cs="Arial"/>
          <w:b/>
        </w:rPr>
        <w:t>1. Introduction</w:t>
      </w:r>
    </w:p>
    <w:p w:rsidR="00F5098E" w:rsidRPr="00E13E57" w:rsidRDefault="00F5098E" w:rsidP="00F5098E">
      <w:pPr>
        <w:ind w:firstLine="720"/>
        <w:jc w:val="both"/>
        <w:rPr>
          <w:rFonts w:ascii="Arial" w:hAnsi="Arial" w:cs="Arial"/>
          <w:color w:val="000000"/>
          <w:shd w:val="clear" w:color="auto" w:fill="FFFFFF"/>
        </w:rPr>
      </w:pPr>
      <w:r w:rsidRPr="00E13E57">
        <w:rPr>
          <w:rFonts w:ascii="Arial" w:hAnsi="Arial" w:cs="Arial"/>
          <w:color w:val="000000"/>
          <w:shd w:val="clear" w:color="auto" w:fill="FFFFFF"/>
        </w:rPr>
        <w:t>FoodTrip Restaurant Search Engine is an Application where you can easily access restaurant around Metro Manila explore high class restaurant’s in different cuisine category and choose a restaurant you want to visit where you can view information, feedback and promotion deals.</w:t>
      </w:r>
    </w:p>
    <w:p w:rsidR="00F5098E" w:rsidRPr="00E13E57" w:rsidRDefault="00F5098E" w:rsidP="00F5098E">
      <w:pPr>
        <w:jc w:val="both"/>
        <w:rPr>
          <w:rFonts w:ascii="Arial" w:hAnsi="Arial" w:cs="Arial"/>
          <w:b/>
          <w:color w:val="000000"/>
          <w:shd w:val="clear" w:color="auto" w:fill="FFFFFF"/>
        </w:rPr>
      </w:pPr>
      <w:r w:rsidRPr="00E13E57">
        <w:rPr>
          <w:rFonts w:ascii="Arial" w:hAnsi="Arial" w:cs="Arial"/>
          <w:b/>
          <w:color w:val="000000"/>
          <w:shd w:val="clear" w:color="auto" w:fill="FFFFFF"/>
        </w:rPr>
        <w:t>1.1 Purpose</w:t>
      </w:r>
    </w:p>
    <w:p w:rsidR="00F5098E" w:rsidRPr="00E13E57" w:rsidRDefault="00F5098E" w:rsidP="00F5098E">
      <w:pPr>
        <w:pStyle w:val="NoSpacing"/>
        <w:ind w:firstLine="720"/>
        <w:rPr>
          <w:rFonts w:ascii="Arial" w:hAnsi="Arial" w:cs="Arial"/>
        </w:rPr>
      </w:pPr>
      <w:r w:rsidRPr="00E13E57">
        <w:rPr>
          <w:rFonts w:ascii="Arial" w:hAnsi="Arial" w:cs="Arial"/>
        </w:rPr>
        <w:t>The purpose of this document is to present a detailed description of the FoodTrip Search Engine Mobile App</w:t>
      </w:r>
      <w:r w:rsidRPr="00E13E57">
        <w:rPr>
          <w:rFonts w:ascii="Arial" w:hAnsi="Arial" w:cs="Arial"/>
        </w:rPr>
        <w:fldChar w:fldCharType="begin"/>
      </w:r>
      <w:r w:rsidRPr="00E13E57">
        <w:rPr>
          <w:rFonts w:ascii="Arial" w:hAnsi="Arial" w:cs="Arial"/>
        </w:rPr>
        <w:instrText xml:space="preserve"> XE “Web Publishing System” </w:instrText>
      </w:r>
      <w:r w:rsidRPr="00E13E57">
        <w:rPr>
          <w:rFonts w:ascii="Arial" w:hAnsi="Arial" w:cs="Arial"/>
        </w:rPr>
        <w:fldChar w:fldCharType="end"/>
      </w:r>
      <w:r w:rsidRPr="00E13E57">
        <w:rPr>
          <w:rFonts w:ascii="Arial" w:hAnsi="Arial" w:cs="Arial"/>
        </w:rPr>
        <w:t>. It will explain the purpose and features of the system, the interfaces of the system, what the system will do, the constraints under which it must operate. This document is intended for both the stakeholders and the developers of the system.</w:t>
      </w:r>
    </w:p>
    <w:p w:rsidR="00F5098E" w:rsidRPr="00E13E57" w:rsidRDefault="00F5098E" w:rsidP="00F5098E">
      <w:pPr>
        <w:pStyle w:val="NoSpacing"/>
        <w:rPr>
          <w:rFonts w:ascii="Arial" w:hAnsi="Arial" w:cs="Arial"/>
          <w:spacing w:val="-3"/>
        </w:rPr>
      </w:pPr>
    </w:p>
    <w:p w:rsidR="00F5098E" w:rsidRPr="00E13E57" w:rsidRDefault="00F5098E" w:rsidP="00F5098E">
      <w:pPr>
        <w:rPr>
          <w:rFonts w:ascii="Arial" w:hAnsi="Arial" w:cs="Arial"/>
          <w:b/>
        </w:rPr>
      </w:pPr>
      <w:r w:rsidRPr="00E13E57">
        <w:rPr>
          <w:rFonts w:ascii="Arial" w:hAnsi="Arial" w:cs="Arial"/>
          <w:b/>
        </w:rPr>
        <w:t>1.2 Document conventions</w:t>
      </w:r>
    </w:p>
    <w:p w:rsidR="00F5098E" w:rsidRPr="00E13E57" w:rsidRDefault="00F5098E" w:rsidP="00F5098E">
      <w:pPr>
        <w:rPr>
          <w:rFonts w:ascii="Arial" w:hAnsi="Arial" w:cs="Arial"/>
        </w:rPr>
      </w:pPr>
      <w:r w:rsidRPr="00E13E57">
        <w:rPr>
          <w:rFonts w:ascii="Arial" w:hAnsi="Arial" w:cs="Arial"/>
        </w:rPr>
        <w:tab/>
        <w:t>Not applicable</w:t>
      </w:r>
    </w:p>
    <w:p w:rsidR="00F5098E" w:rsidRPr="00E13E57" w:rsidRDefault="00F5098E" w:rsidP="00F5098E">
      <w:pPr>
        <w:rPr>
          <w:rFonts w:ascii="Arial" w:hAnsi="Arial" w:cs="Arial"/>
          <w:b/>
        </w:rPr>
      </w:pPr>
      <w:r w:rsidRPr="00E13E57">
        <w:rPr>
          <w:rFonts w:ascii="Arial" w:hAnsi="Arial" w:cs="Arial"/>
          <w:b/>
        </w:rPr>
        <w:t xml:space="preserve">1.3 Intended Audience and Reading Suggestions </w:t>
      </w:r>
    </w:p>
    <w:p w:rsidR="00F5098E" w:rsidRPr="00E13E57" w:rsidRDefault="00F5098E" w:rsidP="00F5098E">
      <w:pPr>
        <w:ind w:firstLine="720"/>
        <w:rPr>
          <w:rFonts w:ascii="Arial" w:hAnsi="Arial" w:cs="Arial"/>
        </w:rPr>
      </w:pPr>
      <w:r w:rsidRPr="00E13E57">
        <w:rPr>
          <w:rFonts w:ascii="Arial" w:hAnsi="Arial" w:cs="Arial"/>
          <w:b/>
        </w:rPr>
        <w:tab/>
      </w:r>
      <w:r w:rsidRPr="00E13E57">
        <w:rPr>
          <w:rFonts w:ascii="Arial" w:hAnsi="Arial" w:cs="Arial"/>
        </w:rPr>
        <w:t>This document is intended to be read by the Owner of the restaurant, Documentation Head, Operation Head and the Programmers only, Stated on the document are some of the features and details about the project. This is where they can understand the value or the main concept being implied by the system.</w:t>
      </w:r>
    </w:p>
    <w:p w:rsidR="00F5098E" w:rsidRPr="00E13E57" w:rsidRDefault="00F5098E" w:rsidP="00F5098E">
      <w:pPr>
        <w:rPr>
          <w:rFonts w:ascii="Arial" w:hAnsi="Arial" w:cs="Arial"/>
          <w:b/>
        </w:rPr>
      </w:pPr>
      <w:r w:rsidRPr="00E13E57">
        <w:rPr>
          <w:rFonts w:ascii="Arial" w:hAnsi="Arial" w:cs="Arial"/>
          <w:b/>
        </w:rPr>
        <w:t>1.4 Product Scope</w:t>
      </w:r>
    </w:p>
    <w:p w:rsidR="00F5098E" w:rsidRPr="00E13E57" w:rsidRDefault="00F5098E" w:rsidP="00F5098E">
      <w:pPr>
        <w:rPr>
          <w:rFonts w:ascii="Arial" w:hAnsi="Arial" w:cs="Arial"/>
          <w:color w:val="000000"/>
          <w:shd w:val="clear" w:color="auto" w:fill="FFFFFF"/>
        </w:rPr>
      </w:pPr>
      <w:r w:rsidRPr="00E13E57">
        <w:rPr>
          <w:rFonts w:ascii="Arial" w:hAnsi="Arial" w:cs="Arial"/>
        </w:rPr>
        <w:tab/>
      </w:r>
      <w:r w:rsidRPr="00E13E57">
        <w:rPr>
          <w:rFonts w:ascii="Arial" w:hAnsi="Arial" w:cs="Arial"/>
          <w:color w:val="000000"/>
          <w:shd w:val="clear" w:color="auto" w:fill="FFFFFF"/>
        </w:rPr>
        <w:t>The Major features in the application is GPS location shows your location, including latitude &amp; longitude and the restaurant you want to visit. Direct Call to restaurant’ you can simply make a call by pressing the call tab of the restaurant. </w:t>
      </w:r>
    </w:p>
    <w:p w:rsidR="00F5098E" w:rsidRPr="00E13E57" w:rsidRDefault="00F5098E" w:rsidP="00F5098E">
      <w:pPr>
        <w:rPr>
          <w:rFonts w:ascii="Arial" w:hAnsi="Arial" w:cs="Arial"/>
          <w:b/>
        </w:rPr>
      </w:pPr>
      <w:r w:rsidRPr="00E13E57">
        <w:rPr>
          <w:rFonts w:ascii="Arial" w:hAnsi="Arial" w:cs="Arial"/>
          <w:b/>
        </w:rPr>
        <w:t>1.5 References</w:t>
      </w:r>
    </w:p>
    <w:p w:rsidR="00F5098E" w:rsidRPr="00E13E57" w:rsidRDefault="00F5098E" w:rsidP="00F5098E">
      <w:pPr>
        <w:autoSpaceDE w:val="0"/>
        <w:autoSpaceDN w:val="0"/>
        <w:adjustRightInd w:val="0"/>
        <w:rPr>
          <w:rFonts w:ascii="Arial" w:hAnsi="Arial" w:cs="Arial"/>
          <w:b/>
          <w:lang w:val="en"/>
        </w:rPr>
      </w:pPr>
      <w:r w:rsidRPr="00E13E57">
        <w:rPr>
          <w:rFonts w:ascii="Arial" w:hAnsi="Arial" w:cs="Arial"/>
          <w:b/>
          <w:lang w:val="en"/>
        </w:rPr>
        <w:t xml:space="preserve">Zomato </w:t>
      </w:r>
      <w:r w:rsidRPr="00E13E57">
        <w:rPr>
          <w:rFonts w:ascii="Arial" w:hAnsi="Arial" w:cs="Arial"/>
          <w:b/>
          <w:lang w:val="en"/>
        </w:rPr>
        <w:tab/>
      </w:r>
    </w:p>
    <w:p w:rsidR="00F5098E" w:rsidRPr="00E13E57" w:rsidRDefault="00F5098E" w:rsidP="00F5098E">
      <w:pPr>
        <w:pStyle w:val="NoSpacing"/>
        <w:rPr>
          <w:rFonts w:ascii="Arial" w:hAnsi="Arial" w:cs="Arial"/>
          <w:lang w:val="en"/>
        </w:rPr>
      </w:pPr>
      <w:r w:rsidRPr="00E13E57">
        <w:rPr>
          <w:rFonts w:ascii="Arial" w:hAnsi="Arial" w:cs="Arial"/>
          <w:b/>
          <w:lang w:val="en"/>
        </w:rPr>
        <w:t>OS:</w:t>
      </w:r>
      <w:r w:rsidRPr="00E13E57">
        <w:rPr>
          <w:rFonts w:ascii="Arial" w:hAnsi="Arial" w:cs="Arial"/>
          <w:lang w:val="en"/>
        </w:rPr>
        <w:t xml:space="preserve"> iPhone/Android </w:t>
      </w:r>
      <w:r w:rsidRPr="00E13E57">
        <w:rPr>
          <w:rFonts w:ascii="Arial" w:hAnsi="Arial" w:cs="Arial"/>
          <w:lang w:val="en"/>
        </w:rPr>
        <w:tab/>
      </w:r>
    </w:p>
    <w:p w:rsidR="00F5098E" w:rsidRPr="00E13E57" w:rsidRDefault="00F5098E" w:rsidP="00F5098E">
      <w:pPr>
        <w:pStyle w:val="NoSpacing"/>
        <w:rPr>
          <w:rFonts w:ascii="Arial" w:hAnsi="Arial" w:cs="Arial"/>
          <w:b/>
          <w:lang w:val="en"/>
        </w:rPr>
      </w:pPr>
      <w:r w:rsidRPr="00E13E57">
        <w:rPr>
          <w:rFonts w:ascii="Arial" w:hAnsi="Arial" w:cs="Arial"/>
          <w:b/>
          <w:lang w:val="en"/>
        </w:rPr>
        <w:t>Description:</w:t>
      </w:r>
    </w:p>
    <w:p w:rsidR="00F5098E" w:rsidRPr="00E13E57" w:rsidRDefault="00F5098E" w:rsidP="00F5098E">
      <w:pPr>
        <w:pStyle w:val="NoSpacing"/>
        <w:rPr>
          <w:rFonts w:ascii="Arial" w:hAnsi="Arial" w:cs="Arial"/>
          <w:lang w:val="en"/>
        </w:rPr>
      </w:pPr>
      <w:r w:rsidRPr="00E13E57">
        <w:rPr>
          <w:rFonts w:ascii="Arial" w:hAnsi="Arial" w:cs="Arial"/>
          <w:lang w:val="en"/>
        </w:rPr>
        <w:t>Zomato is the best way to search for and discover great places to eat at or order in from. It’s a beautifully designed, easy-to-use social restaurant finder app that lets you explore all the dining options in your city. Browse through restaurant menus, pictures, and user reviews to decide where you want to eat, and use the map feature to guide you there.</w:t>
      </w:r>
    </w:p>
    <w:p w:rsidR="00F5098E" w:rsidRDefault="00F5098E"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Default="009677D7" w:rsidP="00F5098E">
      <w:pPr>
        <w:pStyle w:val="NoSpacing"/>
        <w:rPr>
          <w:rFonts w:ascii="Arial" w:hAnsi="Arial" w:cs="Arial"/>
          <w:lang w:val="en"/>
        </w:rPr>
      </w:pPr>
    </w:p>
    <w:p w:rsidR="009677D7" w:rsidRPr="00E13E57" w:rsidRDefault="009677D7" w:rsidP="009677D7">
      <w:pPr>
        <w:autoSpaceDE w:val="0"/>
        <w:autoSpaceDN w:val="0"/>
        <w:adjustRightInd w:val="0"/>
        <w:jc w:val="center"/>
        <w:rPr>
          <w:rFonts w:ascii="Arial" w:eastAsia="SimSun" w:hAnsi="Arial" w:cs="Arial"/>
          <w:lang w:val="en"/>
        </w:rPr>
      </w:pPr>
      <w:r>
        <w:rPr>
          <w:rFonts w:ascii="Arial" w:eastAsia="SimSun" w:hAnsi="Arial" w:cs="Arial"/>
          <w:lang w:val="en"/>
        </w:rPr>
        <w:t>1</w:t>
      </w:r>
    </w:p>
    <w:p w:rsidR="009677D7" w:rsidRPr="00E13E57" w:rsidRDefault="009677D7" w:rsidP="00F5098E">
      <w:pPr>
        <w:pStyle w:val="NoSpacing"/>
        <w:rPr>
          <w:rFonts w:ascii="Arial" w:hAnsi="Arial" w:cs="Arial"/>
          <w:lang w:val="en"/>
        </w:rPr>
      </w:pPr>
    </w:p>
    <w:p w:rsidR="00F5098E" w:rsidRPr="00E13E57" w:rsidRDefault="00F5098E" w:rsidP="00F5098E">
      <w:pPr>
        <w:autoSpaceDE w:val="0"/>
        <w:autoSpaceDN w:val="0"/>
        <w:adjustRightInd w:val="0"/>
        <w:rPr>
          <w:rFonts w:ascii="Arial" w:hAnsi="Arial" w:cs="Arial"/>
          <w:b/>
          <w:lang w:val="en"/>
        </w:rPr>
      </w:pPr>
      <w:r w:rsidRPr="00E13E57">
        <w:rPr>
          <w:rFonts w:ascii="Arial" w:hAnsi="Arial" w:cs="Arial"/>
          <w:b/>
          <w:lang w:val="en"/>
        </w:rPr>
        <w:t xml:space="preserve">OpenRice </w:t>
      </w:r>
      <w:r w:rsidRPr="00E13E57">
        <w:rPr>
          <w:rFonts w:ascii="Arial" w:hAnsi="Arial" w:cs="Arial"/>
          <w:b/>
          <w:lang w:val="en"/>
        </w:rPr>
        <w:tab/>
      </w:r>
    </w:p>
    <w:p w:rsidR="00F5098E" w:rsidRPr="00E13E57" w:rsidRDefault="00F5098E" w:rsidP="00F5098E">
      <w:pPr>
        <w:pStyle w:val="NoSpacing"/>
        <w:rPr>
          <w:rFonts w:ascii="Arial" w:hAnsi="Arial" w:cs="Arial"/>
          <w:lang w:val="en"/>
        </w:rPr>
      </w:pPr>
      <w:r w:rsidRPr="00E13E57">
        <w:rPr>
          <w:rFonts w:ascii="Arial" w:hAnsi="Arial" w:cs="Arial"/>
          <w:b/>
          <w:lang w:val="en"/>
        </w:rPr>
        <w:t>OS:</w:t>
      </w:r>
      <w:r w:rsidRPr="00E13E57">
        <w:rPr>
          <w:rFonts w:ascii="Arial" w:hAnsi="Arial" w:cs="Arial"/>
          <w:lang w:val="en"/>
        </w:rPr>
        <w:t xml:space="preserve"> iPhone/Android</w:t>
      </w:r>
    </w:p>
    <w:p w:rsidR="00F5098E" w:rsidRPr="00E13E57" w:rsidRDefault="00F5098E" w:rsidP="00F5098E">
      <w:pPr>
        <w:pStyle w:val="NoSpacing"/>
        <w:rPr>
          <w:rFonts w:ascii="Arial" w:hAnsi="Arial" w:cs="Arial"/>
          <w:b/>
          <w:lang w:val="en"/>
        </w:rPr>
      </w:pPr>
      <w:r w:rsidRPr="00E13E57">
        <w:rPr>
          <w:rFonts w:ascii="Arial" w:hAnsi="Arial" w:cs="Arial"/>
          <w:b/>
          <w:lang w:val="en"/>
        </w:rPr>
        <w:t>Description:</w:t>
      </w:r>
    </w:p>
    <w:p w:rsidR="00F5098E" w:rsidRPr="00E13E57" w:rsidRDefault="00F5098E" w:rsidP="00F5098E">
      <w:pPr>
        <w:pStyle w:val="NoSpacing"/>
        <w:rPr>
          <w:rFonts w:ascii="Arial" w:eastAsia="SimSun" w:hAnsi="Arial" w:cs="Arial"/>
          <w:lang w:val="en"/>
        </w:rPr>
      </w:pPr>
      <w:r w:rsidRPr="00E13E57">
        <w:rPr>
          <w:rFonts w:ascii="Arial" w:hAnsi="Arial" w:cs="Arial"/>
          <w:lang w:val="en"/>
        </w:rPr>
        <w:t xml:space="preserve">OpenRice (Chinese: </w:t>
      </w:r>
      <w:r w:rsidRPr="00E13E57">
        <w:rPr>
          <w:rFonts w:ascii="Arial" w:eastAsia="SimSun" w:hAnsi="Arial" w:cs="Arial"/>
          <w:lang w:val="en"/>
        </w:rPr>
        <w:t>開飯喇</w:t>
      </w:r>
      <w:r w:rsidRPr="00E13E57">
        <w:rPr>
          <w:rFonts w:ascii="Arial" w:eastAsia="SimSun" w:hAnsi="Arial" w:cs="Arial"/>
          <w:lang w:val="en"/>
        </w:rPr>
        <w:t>!) is a food and restaurant guide website which currently operates in Hong Kong, Macao, China, Singapore, Indonesia, the Philippines and Thailand.Initially launched for Hong Kong (with the Traditional Chinese version only) in 1999, the English version was later introduced to accommodate the increasing demand from non-Chinese-speaking Hong Kongers and foreign residents in Hong Kong. As of July 2012, the Hong Kong website alone has approximately 40,000 recorded restaurants, 530,000 registered diners and over 572,000 ratings and comments.</w:t>
      </w:r>
    </w:p>
    <w:p w:rsidR="00F5098E" w:rsidRPr="00E13E57" w:rsidRDefault="00F5098E" w:rsidP="00F5098E">
      <w:pPr>
        <w:pStyle w:val="NoSpacing"/>
        <w:rPr>
          <w:rFonts w:ascii="Arial" w:hAnsi="Arial" w:cs="Arial"/>
          <w:lang w:val="en"/>
        </w:rPr>
      </w:pPr>
    </w:p>
    <w:p w:rsidR="00F5098E" w:rsidRPr="00E13E57" w:rsidRDefault="00F5098E" w:rsidP="00F5098E">
      <w:pPr>
        <w:autoSpaceDE w:val="0"/>
        <w:autoSpaceDN w:val="0"/>
        <w:adjustRightInd w:val="0"/>
        <w:rPr>
          <w:rFonts w:ascii="Arial" w:eastAsia="SimSun" w:hAnsi="Arial" w:cs="Arial"/>
          <w:b/>
          <w:lang w:val="en"/>
        </w:rPr>
      </w:pPr>
      <w:r w:rsidRPr="00E13E57">
        <w:rPr>
          <w:rFonts w:ascii="Arial" w:eastAsia="SimSun" w:hAnsi="Arial" w:cs="Arial"/>
          <w:b/>
          <w:lang w:val="en"/>
        </w:rPr>
        <w:t>Zagat</w:t>
      </w:r>
    </w:p>
    <w:p w:rsidR="00F5098E" w:rsidRPr="00E13E57" w:rsidRDefault="00F5098E" w:rsidP="00F5098E">
      <w:pPr>
        <w:pStyle w:val="NoSpacing"/>
        <w:rPr>
          <w:rFonts w:ascii="Arial" w:hAnsi="Arial" w:cs="Arial"/>
          <w:lang w:val="en"/>
        </w:rPr>
      </w:pPr>
      <w:r w:rsidRPr="00E13E57">
        <w:rPr>
          <w:rFonts w:ascii="Arial" w:hAnsi="Arial" w:cs="Arial"/>
          <w:b/>
          <w:lang w:val="en"/>
        </w:rPr>
        <w:t>OS:</w:t>
      </w:r>
      <w:r w:rsidRPr="00E13E57">
        <w:rPr>
          <w:rFonts w:ascii="Arial" w:hAnsi="Arial" w:cs="Arial"/>
          <w:lang w:val="en"/>
        </w:rPr>
        <w:t xml:space="preserve"> iPhone/Android</w:t>
      </w:r>
    </w:p>
    <w:p w:rsidR="00F5098E" w:rsidRPr="00E13E57" w:rsidRDefault="00F5098E" w:rsidP="00F5098E">
      <w:pPr>
        <w:pStyle w:val="NoSpacing"/>
        <w:rPr>
          <w:rFonts w:ascii="Arial" w:hAnsi="Arial" w:cs="Arial"/>
          <w:b/>
          <w:lang w:val="en"/>
        </w:rPr>
      </w:pPr>
      <w:r w:rsidRPr="00E13E57">
        <w:rPr>
          <w:rFonts w:ascii="Arial" w:hAnsi="Arial" w:cs="Arial"/>
          <w:b/>
          <w:lang w:val="en"/>
        </w:rPr>
        <w:t>Description:</w:t>
      </w:r>
    </w:p>
    <w:p w:rsidR="00F5098E" w:rsidRPr="00E13E57" w:rsidRDefault="00F5098E" w:rsidP="00F5098E">
      <w:pPr>
        <w:autoSpaceDE w:val="0"/>
        <w:autoSpaceDN w:val="0"/>
        <w:adjustRightInd w:val="0"/>
        <w:rPr>
          <w:rFonts w:ascii="Arial" w:eastAsia="SimSun" w:hAnsi="Arial" w:cs="Arial"/>
          <w:lang w:val="en"/>
        </w:rPr>
      </w:pPr>
      <w:r w:rsidRPr="00E13E57">
        <w:rPr>
          <w:rFonts w:ascii="Arial" w:eastAsia="SimSun" w:hAnsi="Arial" w:cs="Arial"/>
          <w:lang w:val="en"/>
        </w:rPr>
        <w:t>Sometimes, less is more. Zagat gives you concise reviews of restaurants and bars, saving you the hassle of having to dig around too much. The usual filters are place along with a scoring system that rates food, decor, and service separately. Lists of expert-selected places to cover mostly any occasion, mood, or craving completes the well-rounded package, so you can spend more time eating and less time browsing.</w:t>
      </w:r>
    </w:p>
    <w:p w:rsidR="00F5098E" w:rsidRPr="00E13E57" w:rsidRDefault="00F5098E" w:rsidP="00F5098E">
      <w:pPr>
        <w:rPr>
          <w:rFonts w:ascii="Arial" w:hAnsi="Arial" w:cs="Arial"/>
        </w:rPr>
      </w:pPr>
      <w:r w:rsidRPr="00E13E57">
        <w:rPr>
          <w:rFonts w:ascii="Arial" w:hAnsi="Arial" w:cs="Arial"/>
        </w:rPr>
        <w:tab/>
      </w:r>
    </w:p>
    <w:p w:rsidR="00F5098E" w:rsidRPr="00E13E57" w:rsidRDefault="00F5098E" w:rsidP="00F5098E">
      <w:pPr>
        <w:rPr>
          <w:rFonts w:ascii="Arial" w:hAnsi="Arial" w:cs="Arial"/>
          <w:b/>
        </w:rPr>
      </w:pPr>
      <w:r w:rsidRPr="00E13E57">
        <w:rPr>
          <w:rFonts w:ascii="Arial" w:hAnsi="Arial" w:cs="Arial"/>
          <w:b/>
        </w:rPr>
        <w:t>2. Overall Description</w:t>
      </w:r>
    </w:p>
    <w:p w:rsidR="00F5098E" w:rsidRPr="00E13E57" w:rsidRDefault="00F5098E" w:rsidP="00F5098E">
      <w:pPr>
        <w:rPr>
          <w:rFonts w:ascii="Arial" w:hAnsi="Arial" w:cs="Arial"/>
          <w:b/>
        </w:rPr>
      </w:pPr>
      <w:r w:rsidRPr="00E13E57">
        <w:rPr>
          <w:rFonts w:ascii="Arial" w:hAnsi="Arial" w:cs="Arial"/>
        </w:rPr>
        <w:t>FoodTrip Restaurant Search Engine is an Application where you can easily access restaurant around Makati City explore high class restaurant's in different cuisine category and choose a restaurant you want to visit where you can view information, promotion, cuisine, direct call, visit website and email.</w:t>
      </w:r>
    </w:p>
    <w:p w:rsidR="00F5098E" w:rsidRPr="00E13E57" w:rsidRDefault="00F5098E" w:rsidP="00F5098E">
      <w:pPr>
        <w:rPr>
          <w:rFonts w:ascii="Arial" w:hAnsi="Arial" w:cs="Arial"/>
          <w:b/>
        </w:rPr>
      </w:pPr>
      <w:r w:rsidRPr="00E13E57">
        <w:rPr>
          <w:rFonts w:ascii="Arial" w:hAnsi="Arial" w:cs="Arial"/>
          <w:b/>
        </w:rPr>
        <w:t>2.1 Product Perspective</w:t>
      </w:r>
    </w:p>
    <w:p w:rsidR="00F5098E" w:rsidRPr="00E13E57" w:rsidRDefault="00F5098E" w:rsidP="00F5098E">
      <w:pPr>
        <w:rPr>
          <w:rFonts w:ascii="Arial" w:hAnsi="Arial" w:cs="Arial"/>
        </w:rPr>
      </w:pPr>
      <w:r w:rsidRPr="00E13E57">
        <w:rPr>
          <w:rFonts w:ascii="Arial" w:hAnsi="Arial" w:cs="Arial"/>
        </w:rPr>
        <w:tab/>
      </w:r>
      <w:r w:rsidRPr="00E13E57">
        <w:rPr>
          <w:rFonts w:ascii="Arial" w:hAnsi="Arial" w:cs="Arial"/>
          <w:color w:val="000000"/>
          <w:shd w:val="clear" w:color="auto" w:fill="FFFFFF"/>
        </w:rPr>
        <w:t>We come up to decide to think about what idea's or plans we should be doing for our application we estimate time and cost for the features and platforms we'll be needing for this app to develop navigation we concentrate on the core features we create a data model which organizes all the information in our search engine app we create navigation using tab bar and menu's. </w:t>
      </w:r>
    </w:p>
    <w:p w:rsidR="00F5098E" w:rsidRPr="00E13E57" w:rsidRDefault="00F5098E" w:rsidP="00F5098E">
      <w:pPr>
        <w:rPr>
          <w:rFonts w:ascii="Arial" w:hAnsi="Arial" w:cs="Arial"/>
          <w:b/>
        </w:rPr>
      </w:pPr>
      <w:r w:rsidRPr="00E13E57">
        <w:rPr>
          <w:rFonts w:ascii="Arial" w:hAnsi="Arial" w:cs="Arial"/>
          <w:b/>
        </w:rPr>
        <w:t>2.2 Product Functions</w:t>
      </w:r>
    </w:p>
    <w:p w:rsidR="00F5098E" w:rsidRPr="00E13E57" w:rsidRDefault="00F5098E" w:rsidP="00F5098E">
      <w:pPr>
        <w:pStyle w:val="NoSpacing"/>
        <w:rPr>
          <w:rStyle w:val="apple-converted-space"/>
          <w:rFonts w:ascii="Arial" w:hAnsi="Arial" w:cs="Arial"/>
          <w:color w:val="000000"/>
        </w:rPr>
      </w:pPr>
      <w:r w:rsidRPr="00E13E57">
        <w:rPr>
          <w:rFonts w:ascii="Arial" w:hAnsi="Arial" w:cs="Arial"/>
          <w:b/>
        </w:rPr>
        <w:t>Major Features</w:t>
      </w:r>
      <w:r w:rsidRPr="00E13E57">
        <w:rPr>
          <w:rFonts w:ascii="Arial" w:hAnsi="Arial" w:cs="Arial"/>
        </w:rPr>
        <w:br/>
        <w:t>• GPS location   </w:t>
      </w:r>
      <w:r w:rsidRPr="00E13E57">
        <w:rPr>
          <w:rStyle w:val="apple-converted-space"/>
          <w:rFonts w:ascii="Arial" w:hAnsi="Arial" w:cs="Arial"/>
          <w:color w:val="000000"/>
        </w:rPr>
        <w:t> </w:t>
      </w:r>
      <w:r w:rsidRPr="00E13E57">
        <w:rPr>
          <w:rFonts w:ascii="Arial" w:hAnsi="Arial" w:cs="Arial"/>
        </w:rPr>
        <w:br/>
        <w:t>• Food Ratings  </w:t>
      </w:r>
      <w:r w:rsidRPr="00E13E57">
        <w:rPr>
          <w:rStyle w:val="apple-converted-space"/>
          <w:rFonts w:ascii="Arial" w:hAnsi="Arial" w:cs="Arial"/>
          <w:color w:val="000000"/>
        </w:rPr>
        <w:t> </w:t>
      </w:r>
    </w:p>
    <w:p w:rsidR="00F5098E" w:rsidRPr="00E13E57" w:rsidRDefault="00F5098E" w:rsidP="00F5098E">
      <w:pPr>
        <w:pStyle w:val="NoSpacing"/>
        <w:rPr>
          <w:rFonts w:ascii="Arial" w:hAnsi="Arial" w:cs="Arial"/>
        </w:rPr>
      </w:pPr>
      <w:r w:rsidRPr="00E13E57">
        <w:rPr>
          <w:rFonts w:ascii="Arial" w:hAnsi="Arial" w:cs="Arial"/>
        </w:rPr>
        <w:t>• Cuisine Category</w:t>
      </w:r>
      <w:r w:rsidRPr="00E13E57">
        <w:rPr>
          <w:rFonts w:ascii="Arial" w:hAnsi="Arial" w:cs="Arial"/>
        </w:rPr>
        <w:br/>
        <w:t>• Direct Call to restaurant's  </w:t>
      </w:r>
      <w:r w:rsidRPr="00E13E57">
        <w:rPr>
          <w:rStyle w:val="apple-converted-space"/>
          <w:rFonts w:ascii="Arial" w:hAnsi="Arial" w:cs="Arial"/>
          <w:color w:val="000000"/>
        </w:rPr>
        <w:t> </w:t>
      </w:r>
      <w:r w:rsidRPr="00E13E57">
        <w:rPr>
          <w:rFonts w:ascii="Arial" w:hAnsi="Arial" w:cs="Arial"/>
        </w:rPr>
        <w:br/>
        <w:t>• Restaurant Updates  </w:t>
      </w:r>
    </w:p>
    <w:p w:rsidR="009677D7" w:rsidRPr="00E13E57" w:rsidRDefault="009677D7" w:rsidP="009677D7">
      <w:pPr>
        <w:jc w:val="center"/>
        <w:rPr>
          <w:rFonts w:ascii="Arial" w:hAnsi="Arial" w:cs="Arial"/>
        </w:rPr>
      </w:pPr>
      <w:r>
        <w:rPr>
          <w:rFonts w:ascii="Arial" w:hAnsi="Arial" w:cs="Arial"/>
        </w:rPr>
        <w:t>2</w:t>
      </w:r>
    </w:p>
    <w:p w:rsidR="00F5098E" w:rsidRPr="00E13E57" w:rsidRDefault="00F5098E" w:rsidP="00F5098E">
      <w:pPr>
        <w:rPr>
          <w:rFonts w:ascii="Arial" w:hAnsi="Arial" w:cs="Arial"/>
        </w:rPr>
      </w:pPr>
    </w:p>
    <w:p w:rsidR="00F5098E" w:rsidRPr="00E13E57" w:rsidRDefault="00F5098E" w:rsidP="00F5098E">
      <w:pPr>
        <w:rPr>
          <w:rFonts w:ascii="Arial" w:hAnsi="Arial" w:cs="Arial"/>
          <w:b/>
        </w:rPr>
      </w:pPr>
      <w:r w:rsidRPr="00E13E57">
        <w:rPr>
          <w:rFonts w:ascii="Arial" w:hAnsi="Arial" w:cs="Arial"/>
          <w:b/>
        </w:rPr>
        <w:t>2.3 User Classes and Characteristics</w:t>
      </w:r>
    </w:p>
    <w:p w:rsidR="00F5098E" w:rsidRPr="00E13E57" w:rsidRDefault="00F5098E" w:rsidP="00F5098E">
      <w:pPr>
        <w:rPr>
          <w:rFonts w:ascii="Arial" w:hAnsi="Arial" w:cs="Arial"/>
        </w:rPr>
      </w:pPr>
      <w:r w:rsidRPr="00E13E57">
        <w:rPr>
          <w:rFonts w:ascii="Arial" w:hAnsi="Arial" w:cs="Arial"/>
        </w:rPr>
        <w:t>Class A,B,C.</w:t>
      </w:r>
    </w:p>
    <w:p w:rsidR="00F5098E" w:rsidRPr="00E13E57" w:rsidRDefault="00F5098E" w:rsidP="00F5098E">
      <w:pPr>
        <w:rPr>
          <w:rFonts w:ascii="Arial" w:hAnsi="Arial" w:cs="Arial"/>
        </w:rPr>
      </w:pPr>
      <w:r w:rsidRPr="00E13E57">
        <w:rPr>
          <w:rFonts w:ascii="Arial" w:hAnsi="Arial" w:cs="Arial"/>
        </w:rPr>
        <w:t>Characteristics:</w:t>
      </w:r>
    </w:p>
    <w:p w:rsidR="00F5098E" w:rsidRDefault="00F5098E" w:rsidP="00F5098E">
      <w:pPr>
        <w:rPr>
          <w:rFonts w:ascii="Arial" w:hAnsi="Arial" w:cs="Arial"/>
        </w:rPr>
      </w:pPr>
      <w:r w:rsidRPr="00E13E57">
        <w:rPr>
          <w:rFonts w:ascii="Arial" w:hAnsi="Arial" w:cs="Arial"/>
        </w:rPr>
        <w:t>Those who love to expl</w:t>
      </w:r>
      <w:r w:rsidR="009677D7">
        <w:rPr>
          <w:rFonts w:ascii="Arial" w:hAnsi="Arial" w:cs="Arial"/>
        </w:rPr>
        <w:t>ore new restaurant and new menu</w:t>
      </w:r>
      <w:r w:rsidRPr="00E13E57">
        <w:rPr>
          <w:rFonts w:ascii="Arial" w:hAnsi="Arial" w:cs="Arial"/>
        </w:rPr>
        <w:t>s.</w:t>
      </w:r>
    </w:p>
    <w:p w:rsidR="00F5098E" w:rsidRPr="00E13E57" w:rsidRDefault="00F5098E" w:rsidP="00F5098E">
      <w:pPr>
        <w:rPr>
          <w:rFonts w:ascii="Arial" w:hAnsi="Arial" w:cs="Arial"/>
          <w:b/>
        </w:rPr>
      </w:pPr>
      <w:r w:rsidRPr="00E13E57">
        <w:rPr>
          <w:rFonts w:ascii="Arial" w:hAnsi="Arial" w:cs="Arial"/>
          <w:b/>
        </w:rPr>
        <w:t>2.4 Operating Environment</w:t>
      </w:r>
    </w:p>
    <w:p w:rsidR="00F5098E" w:rsidRPr="00E13E57" w:rsidRDefault="00F5098E" w:rsidP="00F5098E">
      <w:pPr>
        <w:shd w:val="clear" w:color="auto" w:fill="FFFFFF"/>
        <w:spacing w:after="72" w:line="286" w:lineRule="atLeast"/>
        <w:outlineLvl w:val="2"/>
        <w:rPr>
          <w:rFonts w:ascii="Arial" w:eastAsia="Times New Roman" w:hAnsi="Arial" w:cs="Arial"/>
          <w:b/>
          <w:bCs/>
          <w:color w:val="000000"/>
        </w:rPr>
      </w:pPr>
      <w:r w:rsidRPr="00E13E57">
        <w:rPr>
          <w:rFonts w:ascii="Arial" w:eastAsia="Times New Roman" w:hAnsi="Arial" w:cs="Arial"/>
          <w:b/>
          <w:bCs/>
          <w:color w:val="000000"/>
        </w:rPr>
        <w:t>Hardware Environment</w:t>
      </w:r>
    </w:p>
    <w:p w:rsidR="00F5098E" w:rsidRPr="00E13E57" w:rsidRDefault="00F5098E" w:rsidP="00F5098E">
      <w:pPr>
        <w:pStyle w:val="NoSpacing"/>
        <w:rPr>
          <w:rFonts w:ascii="Arial" w:hAnsi="Arial" w:cs="Arial"/>
          <w:shd w:val="clear" w:color="auto" w:fill="FFFFFF"/>
        </w:rPr>
      </w:pPr>
      <w:r w:rsidRPr="00E13E57">
        <w:rPr>
          <w:rFonts w:ascii="Arial" w:hAnsi="Arial" w:cs="Arial"/>
          <w:shd w:val="clear" w:color="auto" w:fill="FFFFFF"/>
        </w:rPr>
        <w:t xml:space="preserve">The focus of this project is to apply the use of android phones and the internet for the </w:t>
      </w:r>
    </w:p>
    <w:p w:rsidR="00F5098E" w:rsidRPr="00E13E57" w:rsidRDefault="00F5098E" w:rsidP="00F5098E">
      <w:pPr>
        <w:pStyle w:val="NoSpacing"/>
        <w:rPr>
          <w:rFonts w:ascii="Arial" w:hAnsi="Arial" w:cs="Arial"/>
          <w:shd w:val="clear" w:color="auto" w:fill="FFFFFF"/>
        </w:rPr>
      </w:pPr>
      <w:r w:rsidRPr="00E13E57">
        <w:rPr>
          <w:rFonts w:ascii="Arial" w:hAnsi="Arial" w:cs="Arial"/>
          <w:shd w:val="clear" w:color="auto" w:fill="FFFFFF"/>
        </w:rPr>
        <w:t xml:space="preserve"> user for better information about different cuisine and restaurant around metro manila. </w:t>
      </w:r>
    </w:p>
    <w:p w:rsidR="00F5098E" w:rsidRDefault="00F5098E" w:rsidP="00F5098E">
      <w:pPr>
        <w:pStyle w:val="NoSpacing"/>
        <w:rPr>
          <w:rFonts w:ascii="Arial" w:hAnsi="Arial" w:cs="Arial"/>
          <w:shd w:val="clear" w:color="auto" w:fill="FFFFFF"/>
        </w:rPr>
      </w:pPr>
      <w:r w:rsidRPr="00E13E57">
        <w:rPr>
          <w:rFonts w:ascii="Arial" w:hAnsi="Arial" w:cs="Arial"/>
          <w:shd w:val="clear" w:color="auto" w:fill="FFFFFF"/>
        </w:rPr>
        <w:t xml:space="preserve"> </w:t>
      </w:r>
    </w:p>
    <w:p w:rsidR="00F5098E" w:rsidRPr="00E13E57" w:rsidRDefault="00F5098E" w:rsidP="00F5098E">
      <w:pPr>
        <w:pStyle w:val="NoSpacing"/>
        <w:rPr>
          <w:rFonts w:ascii="Arial" w:hAnsi="Arial" w:cs="Arial"/>
          <w:b/>
          <w:shd w:val="clear" w:color="auto" w:fill="FFFFFF"/>
        </w:rPr>
      </w:pPr>
      <w:r w:rsidRPr="00E13E57">
        <w:rPr>
          <w:rFonts w:ascii="Arial" w:hAnsi="Arial" w:cs="Arial"/>
          <w:b/>
          <w:shd w:val="clear" w:color="auto" w:fill="FFFFFF"/>
        </w:rPr>
        <w:t>Hardware</w:t>
      </w:r>
    </w:p>
    <w:p w:rsidR="00F5098E" w:rsidRPr="00E13E57" w:rsidRDefault="00F5098E" w:rsidP="00F5098E">
      <w:pPr>
        <w:rPr>
          <w:rFonts w:ascii="Arial" w:hAnsi="Arial" w:cs="Arial"/>
          <w:color w:val="000000"/>
          <w:shd w:val="clear" w:color="auto" w:fill="FFFFFF"/>
        </w:rPr>
      </w:pPr>
      <w:r w:rsidRPr="00E13E57">
        <w:rPr>
          <w:rFonts w:ascii="Arial" w:hAnsi="Arial" w:cs="Arial"/>
          <w:color w:val="000000"/>
          <w:shd w:val="clear" w:color="auto" w:fill="FFFFFF"/>
        </w:rPr>
        <w:t>Smartphone that has at least 512mb of ram, android version 4.2 (Jelly Bean)</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color w:val="000000"/>
          <w:sz w:val="22"/>
          <w:szCs w:val="22"/>
        </w:rPr>
      </w:pPr>
      <w:r w:rsidRPr="00E13E57">
        <w:rPr>
          <w:rFonts w:ascii="Arial" w:hAnsi="Arial" w:cs="Arial"/>
          <w:color w:val="000000"/>
          <w:sz w:val="22"/>
          <w:szCs w:val="22"/>
        </w:rPr>
        <w:t>Software Environment</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color w:val="000000"/>
          <w:sz w:val="22"/>
          <w:szCs w:val="22"/>
        </w:rPr>
      </w:pPr>
      <w:r w:rsidRPr="00E13E57">
        <w:rPr>
          <w:rFonts w:ascii="Arial" w:hAnsi="Arial" w:cs="Arial"/>
          <w:sz w:val="22"/>
          <w:szCs w:val="22"/>
        </w:rPr>
        <w:tab/>
      </w:r>
      <w:r w:rsidRPr="00E13E57">
        <w:rPr>
          <w:rFonts w:ascii="Arial" w:hAnsi="Arial" w:cs="Arial"/>
          <w:color w:val="000000"/>
          <w:sz w:val="22"/>
          <w:szCs w:val="22"/>
        </w:rPr>
        <w:t>Programming Language</w:t>
      </w:r>
    </w:p>
    <w:p w:rsidR="00F5098E" w:rsidRDefault="00F5098E" w:rsidP="00F5098E">
      <w:pPr>
        <w:pStyle w:val="Heading3"/>
        <w:shd w:val="clear" w:color="auto" w:fill="FFFFFF"/>
        <w:spacing w:before="0" w:beforeAutospacing="0" w:after="72" w:afterAutospacing="0" w:line="286" w:lineRule="atLeast"/>
        <w:rPr>
          <w:rFonts w:ascii="Arial" w:hAnsi="Arial" w:cs="Arial"/>
          <w:b w:val="0"/>
          <w:color w:val="000000"/>
          <w:sz w:val="22"/>
          <w:szCs w:val="22"/>
          <w:shd w:val="clear" w:color="auto" w:fill="FFFFFF"/>
        </w:rPr>
      </w:pPr>
      <w:r>
        <w:rPr>
          <w:rFonts w:ascii="Arial" w:hAnsi="Arial" w:cs="Arial"/>
          <w:b w:val="0"/>
          <w:color w:val="000000"/>
          <w:sz w:val="22"/>
          <w:szCs w:val="22"/>
          <w:shd w:val="clear" w:color="auto" w:fill="FFFFFF"/>
        </w:rPr>
        <w:t xml:space="preserve">                         </w:t>
      </w:r>
      <w:r w:rsidRPr="00E13E57">
        <w:rPr>
          <w:rFonts w:ascii="Arial" w:hAnsi="Arial" w:cs="Arial"/>
          <w:b w:val="0"/>
          <w:color w:val="000000"/>
          <w:sz w:val="22"/>
          <w:szCs w:val="22"/>
          <w:shd w:val="clear" w:color="auto" w:fill="FFFFFF"/>
        </w:rPr>
        <w:t xml:space="preserve">The application will be developed using HTML5, PHP, CSS, JS and lQuery </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color w:val="000000"/>
          <w:sz w:val="22"/>
          <w:szCs w:val="22"/>
          <w:shd w:val="clear" w:color="auto" w:fill="FFFFFF"/>
        </w:rPr>
      </w:pPr>
      <w:r>
        <w:rPr>
          <w:rFonts w:ascii="Arial" w:hAnsi="Arial" w:cs="Arial"/>
          <w:b w:val="0"/>
          <w:color w:val="000000"/>
          <w:sz w:val="22"/>
          <w:szCs w:val="22"/>
          <w:shd w:val="clear" w:color="auto" w:fill="FFFFFF"/>
        </w:rPr>
        <w:t xml:space="preserve">                         </w:t>
      </w:r>
      <w:r w:rsidRPr="00E13E57">
        <w:rPr>
          <w:rFonts w:ascii="Arial" w:hAnsi="Arial" w:cs="Arial"/>
          <w:b w:val="0"/>
          <w:color w:val="000000"/>
          <w:sz w:val="22"/>
          <w:szCs w:val="22"/>
          <w:shd w:val="clear" w:color="auto" w:fill="FFFFFF"/>
        </w:rPr>
        <w:t>Mobile framework</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color w:val="000000"/>
          <w:sz w:val="22"/>
          <w:szCs w:val="22"/>
        </w:rPr>
      </w:pPr>
      <w:r w:rsidRPr="00E13E57">
        <w:rPr>
          <w:rFonts w:ascii="Arial" w:hAnsi="Arial" w:cs="Arial"/>
          <w:b w:val="0"/>
          <w:color w:val="000000"/>
          <w:sz w:val="22"/>
          <w:szCs w:val="22"/>
          <w:shd w:val="clear" w:color="auto" w:fill="FFFFFF"/>
        </w:rPr>
        <w:tab/>
      </w:r>
      <w:r w:rsidRPr="00E13E57">
        <w:rPr>
          <w:rFonts w:ascii="Arial" w:hAnsi="Arial" w:cs="Arial"/>
          <w:color w:val="000000"/>
          <w:sz w:val="22"/>
          <w:szCs w:val="22"/>
        </w:rPr>
        <w:t>Specific Software</w:t>
      </w:r>
    </w:p>
    <w:p w:rsidR="00F5098E" w:rsidRDefault="00F5098E" w:rsidP="00F5098E">
      <w:pPr>
        <w:pStyle w:val="Heading3"/>
        <w:shd w:val="clear" w:color="auto" w:fill="FFFFFF"/>
        <w:spacing w:before="0" w:beforeAutospacing="0" w:after="72" w:afterAutospacing="0" w:line="286" w:lineRule="atLeast"/>
        <w:rPr>
          <w:rFonts w:ascii="Arial" w:hAnsi="Arial" w:cs="Arial"/>
          <w:b w:val="0"/>
          <w:color w:val="000000"/>
          <w:sz w:val="22"/>
          <w:szCs w:val="22"/>
          <w:shd w:val="clear" w:color="auto" w:fill="FFFFFF"/>
        </w:rPr>
      </w:pPr>
      <w:r>
        <w:rPr>
          <w:rFonts w:ascii="Arial" w:hAnsi="Arial" w:cs="Arial"/>
          <w:b w:val="0"/>
          <w:color w:val="000000"/>
          <w:sz w:val="22"/>
          <w:szCs w:val="22"/>
          <w:shd w:val="clear" w:color="auto" w:fill="FFFFFF"/>
        </w:rPr>
        <w:t xml:space="preserve">                         </w:t>
      </w:r>
      <w:r w:rsidRPr="00E13E57">
        <w:rPr>
          <w:rFonts w:ascii="Arial" w:hAnsi="Arial" w:cs="Arial"/>
          <w:b w:val="0"/>
          <w:color w:val="000000"/>
          <w:sz w:val="22"/>
          <w:szCs w:val="22"/>
          <w:shd w:val="clear" w:color="auto" w:fill="FFFFFF"/>
        </w:rPr>
        <w:t xml:space="preserve">FoodTrip application uses the SQLite Database to store data and is connected </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r>
        <w:rPr>
          <w:rFonts w:ascii="Arial" w:hAnsi="Arial" w:cs="Arial"/>
          <w:b w:val="0"/>
          <w:color w:val="000000"/>
          <w:sz w:val="22"/>
          <w:szCs w:val="22"/>
          <w:shd w:val="clear" w:color="auto" w:fill="FFFFFF"/>
        </w:rPr>
        <w:t xml:space="preserve">                         </w:t>
      </w:r>
      <w:r w:rsidRPr="00E13E57">
        <w:rPr>
          <w:rFonts w:ascii="Arial" w:hAnsi="Arial" w:cs="Arial"/>
          <w:b w:val="0"/>
          <w:color w:val="000000"/>
          <w:sz w:val="22"/>
          <w:szCs w:val="22"/>
          <w:shd w:val="clear" w:color="auto" w:fill="FFFFFF"/>
        </w:rPr>
        <w:t>to cloud server</w:t>
      </w:r>
    </w:p>
    <w:p w:rsidR="00F5098E" w:rsidRPr="00E13E57" w:rsidRDefault="00F5098E" w:rsidP="00F5098E">
      <w:pPr>
        <w:pStyle w:val="Heading3"/>
        <w:shd w:val="clear" w:color="auto" w:fill="FFFFFF"/>
        <w:spacing w:before="0" w:beforeAutospacing="0" w:after="72" w:afterAutospacing="0" w:line="286" w:lineRule="atLeast"/>
        <w:ind w:firstLine="720"/>
        <w:rPr>
          <w:rFonts w:ascii="Arial" w:hAnsi="Arial" w:cs="Arial"/>
          <w:color w:val="000000"/>
          <w:sz w:val="22"/>
          <w:szCs w:val="22"/>
        </w:rPr>
      </w:pPr>
      <w:r w:rsidRPr="00E13E57">
        <w:rPr>
          <w:rFonts w:ascii="Arial" w:hAnsi="Arial" w:cs="Arial"/>
          <w:color w:val="000000"/>
          <w:sz w:val="22"/>
          <w:szCs w:val="22"/>
        </w:rPr>
        <w:t>Operating System</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color w:val="000000"/>
          <w:sz w:val="22"/>
          <w:szCs w:val="22"/>
          <w:shd w:val="clear" w:color="auto" w:fill="FFFFFF"/>
        </w:rPr>
      </w:pPr>
      <w:r>
        <w:rPr>
          <w:rFonts w:ascii="Arial" w:hAnsi="Arial" w:cs="Arial"/>
          <w:b w:val="0"/>
          <w:sz w:val="22"/>
          <w:szCs w:val="22"/>
        </w:rPr>
        <w:t xml:space="preserve">                        </w:t>
      </w:r>
      <w:r w:rsidRPr="00E13E57">
        <w:rPr>
          <w:rFonts w:ascii="Arial" w:hAnsi="Arial" w:cs="Arial"/>
          <w:b w:val="0"/>
          <w:sz w:val="22"/>
          <w:szCs w:val="22"/>
        </w:rPr>
        <w:t>The</w:t>
      </w:r>
      <w:r w:rsidRPr="00E13E57">
        <w:rPr>
          <w:rFonts w:ascii="Arial" w:hAnsi="Arial" w:cs="Arial"/>
          <w:b w:val="0"/>
          <w:color w:val="000000"/>
          <w:sz w:val="22"/>
          <w:szCs w:val="22"/>
          <w:shd w:val="clear" w:color="auto" w:fill="FFFFFF"/>
        </w:rPr>
        <w:t xml:space="preserve"> application runs in Android Operating System. Android API level 19 kitkat</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color w:val="000000"/>
          <w:sz w:val="22"/>
          <w:szCs w:val="22"/>
        </w:rPr>
      </w:pPr>
      <w:r w:rsidRPr="00E13E57">
        <w:rPr>
          <w:rFonts w:ascii="Arial" w:hAnsi="Arial" w:cs="Arial"/>
          <w:b w:val="0"/>
          <w:color w:val="000000"/>
          <w:sz w:val="22"/>
          <w:szCs w:val="22"/>
          <w:shd w:val="clear" w:color="auto" w:fill="FFFFFF"/>
        </w:rPr>
        <w:tab/>
      </w:r>
      <w:r w:rsidRPr="00E13E57">
        <w:rPr>
          <w:rFonts w:ascii="Arial" w:hAnsi="Arial" w:cs="Arial"/>
          <w:color w:val="000000"/>
          <w:sz w:val="22"/>
          <w:szCs w:val="22"/>
        </w:rPr>
        <w:t>Network Requirements</w:t>
      </w:r>
    </w:p>
    <w:p w:rsidR="00F5098E" w:rsidRDefault="00F5098E" w:rsidP="00F5098E">
      <w:pPr>
        <w:pStyle w:val="Heading3"/>
        <w:shd w:val="clear" w:color="auto" w:fill="FFFFFF"/>
        <w:spacing w:before="0" w:beforeAutospacing="0" w:after="72" w:afterAutospacing="0" w:line="286" w:lineRule="atLeast"/>
        <w:ind w:left="720" w:firstLine="720"/>
        <w:rPr>
          <w:rFonts w:ascii="Arial" w:hAnsi="Arial" w:cs="Arial"/>
          <w:b w:val="0"/>
          <w:color w:val="000000"/>
          <w:sz w:val="22"/>
          <w:szCs w:val="22"/>
          <w:shd w:val="clear" w:color="auto" w:fill="FFFFFF"/>
        </w:rPr>
      </w:pPr>
      <w:r w:rsidRPr="00E13E57">
        <w:rPr>
          <w:rFonts w:ascii="Arial" w:hAnsi="Arial" w:cs="Arial"/>
          <w:b w:val="0"/>
          <w:color w:val="000000"/>
          <w:sz w:val="22"/>
          <w:szCs w:val="22"/>
          <w:shd w:val="clear" w:color="auto" w:fill="FFFFFF"/>
        </w:rPr>
        <w:t>Internet conn</w:t>
      </w:r>
      <w:r>
        <w:rPr>
          <w:rFonts w:ascii="Arial" w:hAnsi="Arial" w:cs="Arial"/>
          <w:b w:val="0"/>
          <w:color w:val="000000"/>
          <w:sz w:val="22"/>
          <w:szCs w:val="22"/>
          <w:shd w:val="clear" w:color="auto" w:fill="FFFFFF"/>
        </w:rPr>
        <w:t>ection – specifically DSL or Bro</w:t>
      </w:r>
      <w:r w:rsidRPr="00E13E57">
        <w:rPr>
          <w:rFonts w:ascii="Arial" w:hAnsi="Arial" w:cs="Arial"/>
          <w:b w:val="0"/>
          <w:color w:val="000000"/>
          <w:sz w:val="22"/>
          <w:szCs w:val="22"/>
          <w:shd w:val="clear" w:color="auto" w:fill="FFFFFF"/>
        </w:rPr>
        <w:t xml:space="preserve">adband internet or Wi-Fi </w:t>
      </w:r>
      <w:r>
        <w:rPr>
          <w:rFonts w:ascii="Arial" w:hAnsi="Arial" w:cs="Arial"/>
          <w:b w:val="0"/>
          <w:color w:val="000000"/>
          <w:sz w:val="22"/>
          <w:szCs w:val="22"/>
          <w:shd w:val="clear" w:color="auto" w:fill="FFFFFF"/>
        </w:rPr>
        <w:t xml:space="preserve"> </w:t>
      </w:r>
    </w:p>
    <w:p w:rsidR="00F5098E" w:rsidRPr="00E13E57" w:rsidRDefault="00F5098E" w:rsidP="00F5098E">
      <w:pPr>
        <w:pStyle w:val="Heading3"/>
        <w:shd w:val="clear" w:color="auto" w:fill="FFFFFF"/>
        <w:spacing w:before="0" w:beforeAutospacing="0" w:after="72" w:afterAutospacing="0" w:line="286" w:lineRule="atLeast"/>
        <w:ind w:left="720" w:firstLine="720"/>
        <w:rPr>
          <w:rFonts w:ascii="Arial" w:hAnsi="Arial" w:cs="Arial"/>
          <w:b w:val="0"/>
          <w:color w:val="000000"/>
          <w:sz w:val="22"/>
          <w:szCs w:val="22"/>
        </w:rPr>
      </w:pPr>
      <w:r w:rsidRPr="00E13E57">
        <w:rPr>
          <w:rFonts w:ascii="Arial" w:hAnsi="Arial" w:cs="Arial"/>
          <w:b w:val="0"/>
          <w:color w:val="000000"/>
          <w:sz w:val="22"/>
          <w:szCs w:val="22"/>
          <w:shd w:val="clear" w:color="auto" w:fill="FFFFFF"/>
        </w:rPr>
        <w:t>connections</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2.5 Design and Implementation Constraints</w:t>
      </w:r>
    </w:p>
    <w:p w:rsidR="00F5098E"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r w:rsidRPr="00E13E57">
        <w:rPr>
          <w:rFonts w:ascii="Arial" w:hAnsi="Arial" w:cs="Arial"/>
          <w:b w:val="0"/>
          <w:sz w:val="22"/>
          <w:szCs w:val="22"/>
        </w:rPr>
        <w:t>Viewing of the file size of some images of the restaurants are limited</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2.6 User Documentations</w:t>
      </w:r>
    </w:p>
    <w:p w:rsidR="009677D7" w:rsidRPr="009677D7" w:rsidRDefault="00F5098E" w:rsidP="009677D7">
      <w:pPr>
        <w:pStyle w:val="Heading3"/>
        <w:shd w:val="clear" w:color="auto" w:fill="FFFFFF"/>
        <w:spacing w:before="0" w:beforeAutospacing="0" w:after="72" w:afterAutospacing="0" w:line="286" w:lineRule="atLeast"/>
        <w:rPr>
          <w:rFonts w:ascii="Arial" w:hAnsi="Arial" w:cs="Arial"/>
          <w:b w:val="0"/>
          <w:sz w:val="22"/>
          <w:szCs w:val="22"/>
        </w:rPr>
      </w:pPr>
      <w:r w:rsidRPr="00E13E57">
        <w:rPr>
          <w:rFonts w:ascii="Arial" w:hAnsi="Arial" w:cs="Arial"/>
          <w:b w:val="0"/>
          <w:sz w:val="22"/>
          <w:szCs w:val="22"/>
        </w:rPr>
        <w:t>The customers/consumers/diners in this application can view and book from the list of restaurants of their choice in the vicinity of Makati. All users have access in viewing the features, categories, galleries, menus, promotions, and locations of all the restaurants registered in the application. The manager of the restaurant has access in adding and editing the necessary information of the respective restaurant. The admin has access in editing and monitoring the web and the application.</w:t>
      </w:r>
    </w:p>
    <w:p w:rsidR="009677D7" w:rsidRPr="00E13E57" w:rsidRDefault="009677D7" w:rsidP="009677D7">
      <w:pPr>
        <w:pStyle w:val="NormalWeb"/>
        <w:shd w:val="clear" w:color="auto" w:fill="FFFFFF"/>
        <w:spacing w:before="96" w:beforeAutospacing="0" w:after="120" w:afterAutospacing="0" w:line="286" w:lineRule="atLeast"/>
        <w:ind w:firstLine="720"/>
        <w:jc w:val="center"/>
        <w:rPr>
          <w:rFonts w:ascii="Arial" w:hAnsi="Arial" w:cs="Arial"/>
          <w:color w:val="000000"/>
          <w:sz w:val="22"/>
          <w:szCs w:val="22"/>
        </w:rPr>
      </w:pPr>
      <w:r>
        <w:rPr>
          <w:rFonts w:ascii="Arial" w:hAnsi="Arial" w:cs="Arial"/>
          <w:color w:val="000000"/>
          <w:sz w:val="22"/>
          <w:szCs w:val="22"/>
        </w:rPr>
        <w:t>3</w:t>
      </w:r>
    </w:p>
    <w:p w:rsidR="009677D7" w:rsidRPr="00E13E57" w:rsidRDefault="009677D7" w:rsidP="00F5098E">
      <w:pPr>
        <w:pStyle w:val="Heading3"/>
        <w:shd w:val="clear" w:color="auto" w:fill="FFFFFF"/>
        <w:spacing w:before="0" w:beforeAutospacing="0" w:after="72" w:afterAutospacing="0" w:line="286" w:lineRule="atLeast"/>
        <w:rPr>
          <w:rFonts w:ascii="Arial" w:hAnsi="Arial" w:cs="Arial"/>
          <w:b w:val="0"/>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2.7 Assumptions and Dependencies</w:t>
      </w:r>
    </w:p>
    <w:p w:rsidR="00F5098E" w:rsidRDefault="00F5098E" w:rsidP="00F5098E">
      <w:pPr>
        <w:pStyle w:val="NormalWeb"/>
        <w:shd w:val="clear" w:color="auto" w:fill="FFFFFF"/>
        <w:spacing w:before="96" w:beforeAutospacing="0" w:after="120" w:afterAutospacing="0" w:line="286" w:lineRule="atLeast"/>
        <w:ind w:firstLine="720"/>
        <w:rPr>
          <w:rFonts w:ascii="Arial" w:hAnsi="Arial" w:cs="Arial"/>
          <w:color w:val="000000"/>
          <w:sz w:val="22"/>
          <w:szCs w:val="22"/>
        </w:rPr>
      </w:pPr>
      <w:r w:rsidRPr="00E13E57">
        <w:rPr>
          <w:rFonts w:ascii="Arial" w:hAnsi="Arial" w:cs="Arial"/>
          <w:color w:val="000000"/>
          <w:sz w:val="22"/>
          <w:szCs w:val="22"/>
        </w:rPr>
        <w:t>When the project begins, there is assumptions and constraints project member’s availability, project member’s performance, project member’s skills Budget limitations, Internal process lead time, internet issues, device problems and Accuracy of the project schedule dates. </w:t>
      </w:r>
    </w:p>
    <w:p w:rsidR="00F5098E" w:rsidRDefault="00F5098E" w:rsidP="00F5098E">
      <w:pPr>
        <w:pStyle w:val="NormalWeb"/>
        <w:shd w:val="clear" w:color="auto" w:fill="FFFFFF"/>
        <w:spacing w:before="96" w:beforeAutospacing="0" w:after="120" w:afterAutospacing="0" w:line="286" w:lineRule="atLeast"/>
        <w:ind w:firstLine="720"/>
        <w:rPr>
          <w:rFonts w:ascii="Arial" w:hAnsi="Arial" w:cs="Arial"/>
          <w:color w:val="000000"/>
          <w:sz w:val="22"/>
          <w:szCs w:val="22"/>
        </w:rPr>
      </w:pPr>
    </w:p>
    <w:p w:rsidR="00F5098E" w:rsidRDefault="00F5098E" w:rsidP="00F5098E">
      <w:pPr>
        <w:pStyle w:val="NormalWeb"/>
        <w:shd w:val="clear" w:color="auto" w:fill="FFFFFF"/>
        <w:spacing w:before="96" w:beforeAutospacing="0" w:after="120" w:afterAutospacing="0" w:line="286" w:lineRule="atLeast"/>
        <w:ind w:firstLine="720"/>
        <w:rPr>
          <w:rFonts w:ascii="Arial" w:hAnsi="Arial" w:cs="Arial"/>
          <w:color w:val="000000"/>
          <w:sz w:val="22"/>
          <w:szCs w:val="22"/>
        </w:rPr>
      </w:pPr>
    </w:p>
    <w:p w:rsidR="00F5098E" w:rsidRPr="00E13E57" w:rsidRDefault="00F5098E" w:rsidP="00F5098E">
      <w:pPr>
        <w:pStyle w:val="NormalWeb"/>
        <w:shd w:val="clear" w:color="auto" w:fill="FFFFFF"/>
        <w:spacing w:before="96" w:beforeAutospacing="0" w:after="120" w:afterAutospacing="0" w:line="286" w:lineRule="atLeast"/>
        <w:rPr>
          <w:rFonts w:ascii="Arial" w:hAnsi="Arial" w:cs="Arial"/>
          <w:b/>
          <w:color w:val="000000"/>
          <w:sz w:val="22"/>
          <w:szCs w:val="22"/>
        </w:rPr>
      </w:pPr>
      <w:r w:rsidRPr="00E13E57">
        <w:rPr>
          <w:rFonts w:ascii="Arial" w:hAnsi="Arial" w:cs="Arial"/>
          <w:b/>
          <w:color w:val="000000"/>
          <w:sz w:val="22"/>
          <w:szCs w:val="22"/>
        </w:rPr>
        <w:t>Limitations</w:t>
      </w:r>
    </w:p>
    <w:p w:rsidR="00F5098E" w:rsidRPr="00E13E57" w:rsidRDefault="00F5098E" w:rsidP="00F5098E">
      <w:pPr>
        <w:pStyle w:val="NormalWeb"/>
        <w:shd w:val="clear" w:color="auto" w:fill="FFFFFF"/>
        <w:spacing w:before="96" w:beforeAutospacing="0" w:after="120" w:afterAutospacing="0" w:line="286" w:lineRule="atLeast"/>
        <w:rPr>
          <w:rFonts w:ascii="Arial" w:hAnsi="Arial" w:cs="Arial"/>
          <w:color w:val="000000"/>
          <w:sz w:val="22"/>
          <w:szCs w:val="22"/>
        </w:rPr>
      </w:pPr>
      <w:r w:rsidRPr="00E13E57">
        <w:rPr>
          <w:rFonts w:ascii="Arial" w:hAnsi="Arial" w:cs="Arial"/>
          <w:color w:val="000000"/>
          <w:sz w:val="22"/>
          <w:szCs w:val="22"/>
        </w:rPr>
        <w:t>Ordering function is not included in the application we are developing. Only the members can receive notification of the restaurant updates, promotion updates, Scan QR Code to avail the promotions.</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3. External Interface Requirements</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Overview</w:t>
      </w:r>
    </w:p>
    <w:p w:rsidR="00F5098E" w:rsidRPr="00E13E57" w:rsidRDefault="00F5098E" w:rsidP="00F5098E">
      <w:pPr>
        <w:pStyle w:val="HTMLPreformatted"/>
        <w:rPr>
          <w:rFonts w:ascii="Arial" w:hAnsi="Arial" w:cs="Arial"/>
          <w:sz w:val="22"/>
          <w:szCs w:val="22"/>
        </w:rPr>
      </w:pPr>
    </w:p>
    <w:p w:rsidR="00F5098E" w:rsidRPr="00E13E57" w:rsidRDefault="00F5098E" w:rsidP="00F5098E">
      <w:pPr>
        <w:pStyle w:val="HTMLPreformatted"/>
        <w:rPr>
          <w:rFonts w:ascii="Arial" w:hAnsi="Arial" w:cs="Arial"/>
          <w:sz w:val="22"/>
          <w:szCs w:val="22"/>
        </w:rPr>
      </w:pPr>
      <w:r w:rsidRPr="00E13E57">
        <w:rPr>
          <w:rFonts w:ascii="Arial" w:hAnsi="Arial" w:cs="Arial"/>
          <w:sz w:val="22"/>
          <w:szCs w:val="22"/>
        </w:rPr>
        <w:t xml:space="preserve">The user interface of this restaurant booking system is a web site which can be viewed using popular web browsers. This high accessibility made it easier and more convenient for users to use the system. Users don't need to set up any additional software for the purpose of running the system. As long as an Internet connection is available, the system can be easily accessed using their mobile devices. Multi-platforms operation is also an additional advantage of this design. </w:t>
      </w:r>
    </w:p>
    <w:p w:rsidR="00F5098E" w:rsidRPr="00E13E57" w:rsidRDefault="00F5098E" w:rsidP="00F5098E">
      <w:pPr>
        <w:pStyle w:val="HTMLPreformatted"/>
        <w:rPr>
          <w:rFonts w:ascii="Arial" w:hAnsi="Arial" w:cs="Arial"/>
          <w:sz w:val="22"/>
          <w:szCs w:val="22"/>
        </w:rPr>
      </w:pPr>
    </w:p>
    <w:p w:rsidR="00F5098E" w:rsidRPr="00E13E57" w:rsidRDefault="00F5098E" w:rsidP="00F5098E">
      <w:pPr>
        <w:pStyle w:val="HTMLPreformatted"/>
        <w:rPr>
          <w:rFonts w:ascii="Arial" w:hAnsi="Arial" w:cs="Arial"/>
          <w:sz w:val="22"/>
          <w:szCs w:val="22"/>
        </w:rPr>
      </w:pPr>
      <w:r w:rsidRPr="00E13E57">
        <w:rPr>
          <w:rFonts w:ascii="Arial" w:hAnsi="Arial" w:cs="Arial"/>
          <w:sz w:val="22"/>
          <w:szCs w:val="22"/>
        </w:rPr>
        <w:t>One more advantage of this design is the power of the Hyper Text Markup Language (HTML). HTML provides nicer features with simple modification and configuration compared to the GUI of other languages. HTML language supports the use of other languages and technique to make dynamic objects, which can improve the vividness of the application.</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3.1 User Interfaces</w:t>
      </w:r>
    </w:p>
    <w:p w:rsidR="00F5098E" w:rsidRPr="00E13E57" w:rsidRDefault="00F5098E" w:rsidP="00F5098E">
      <w:pPr>
        <w:pStyle w:val="HTMLPreformatted"/>
        <w:rPr>
          <w:rFonts w:ascii="Arial" w:hAnsi="Arial" w:cs="Arial"/>
          <w:sz w:val="22"/>
          <w:szCs w:val="22"/>
        </w:rPr>
      </w:pPr>
      <w:r w:rsidRPr="00E13E57">
        <w:rPr>
          <w:rFonts w:ascii="Arial" w:hAnsi="Arial" w:cs="Arial"/>
          <w:sz w:val="22"/>
          <w:szCs w:val="22"/>
        </w:rPr>
        <w:t>These are the fundamental features of the GUI that should be included in the websites:</w:t>
      </w:r>
    </w:p>
    <w:p w:rsidR="00F5098E" w:rsidRPr="00E13E57" w:rsidRDefault="00F5098E" w:rsidP="00F5098E">
      <w:pPr>
        <w:pStyle w:val="HTMLPreformatted"/>
        <w:rPr>
          <w:rFonts w:ascii="Arial" w:hAnsi="Arial" w:cs="Arial"/>
          <w:sz w:val="22"/>
          <w:szCs w:val="22"/>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r w:rsidRPr="00E13E57">
        <w:rPr>
          <w:rFonts w:ascii="Arial" w:hAnsi="Arial" w:cs="Arial"/>
          <w:b w:val="0"/>
          <w:sz w:val="22"/>
          <w:szCs w:val="22"/>
        </w:rPr>
        <w:t>A login box comprises of an account and a password text field. Users can sign in using their Facebook account to become a member. We can provide the sign up function for long-term users so that they don't have to refill the information every time they visit the website.</w:t>
      </w:r>
    </w:p>
    <w:p w:rsidR="00F5098E" w:rsidRDefault="00F5098E" w:rsidP="00F5098E">
      <w:pPr>
        <w:pStyle w:val="Heading3"/>
        <w:shd w:val="clear" w:color="auto" w:fill="FFFFFF"/>
        <w:spacing w:before="0" w:beforeAutospacing="0" w:after="72" w:afterAutospacing="0" w:line="286" w:lineRule="atLeast"/>
        <w:rPr>
          <w:rFonts w:ascii="Arial" w:hAnsi="Arial" w:cs="Arial"/>
          <w:b w:val="0"/>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b w:val="0"/>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b w:val="0"/>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b w:val="0"/>
          <w:sz w:val="22"/>
          <w:szCs w:val="22"/>
        </w:rPr>
      </w:pPr>
    </w:p>
    <w:p w:rsidR="009677D7" w:rsidRDefault="009677D7" w:rsidP="009677D7">
      <w:pPr>
        <w:pStyle w:val="HTMLPreformatted"/>
        <w:jc w:val="center"/>
        <w:rPr>
          <w:rFonts w:ascii="Arial" w:hAnsi="Arial" w:cs="Arial"/>
          <w:sz w:val="22"/>
          <w:szCs w:val="22"/>
        </w:rPr>
      </w:pPr>
      <w:r>
        <w:rPr>
          <w:rFonts w:ascii="Arial" w:hAnsi="Arial" w:cs="Arial"/>
          <w:sz w:val="22"/>
          <w:szCs w:val="22"/>
        </w:rPr>
        <w:t>4</w:t>
      </w:r>
    </w:p>
    <w:p w:rsidR="009677D7" w:rsidRPr="00E13E57" w:rsidRDefault="009677D7" w:rsidP="00F5098E">
      <w:pPr>
        <w:pStyle w:val="Heading3"/>
        <w:shd w:val="clear" w:color="auto" w:fill="FFFFFF"/>
        <w:spacing w:before="0" w:beforeAutospacing="0" w:after="72" w:afterAutospacing="0" w:line="286" w:lineRule="atLeast"/>
        <w:rPr>
          <w:rFonts w:ascii="Arial" w:hAnsi="Arial" w:cs="Arial"/>
          <w:b w:val="0"/>
          <w:sz w:val="22"/>
          <w:szCs w:val="22"/>
        </w:rPr>
      </w:pPr>
    </w:p>
    <w:p w:rsidR="00F5098E" w:rsidRPr="00E13E57" w:rsidRDefault="00F5098E" w:rsidP="00F5098E">
      <w:pPr>
        <w:pStyle w:val="HTMLPreformatted"/>
        <w:rPr>
          <w:rFonts w:ascii="Arial" w:hAnsi="Arial" w:cs="Arial"/>
          <w:sz w:val="22"/>
          <w:szCs w:val="22"/>
        </w:rPr>
      </w:pPr>
      <w:r w:rsidRPr="00E13E57">
        <w:rPr>
          <w:rFonts w:ascii="Arial" w:hAnsi="Arial" w:cs="Arial"/>
          <w:sz w:val="22"/>
          <w:szCs w:val="22"/>
        </w:rPr>
        <w:t>A dynamic menu including the links to the homepage, the Food Categories, the Favorites, features, map, search button, and the Galleries.</w:t>
      </w:r>
    </w:p>
    <w:p w:rsidR="00F5098E" w:rsidRPr="00E13E57" w:rsidRDefault="00F5098E" w:rsidP="00F5098E">
      <w:pPr>
        <w:pStyle w:val="HTMLPreformatted"/>
        <w:rPr>
          <w:rFonts w:ascii="Arial" w:hAnsi="Arial" w:cs="Arial"/>
          <w:sz w:val="22"/>
          <w:szCs w:val="22"/>
        </w:rPr>
      </w:pPr>
      <w:r w:rsidRPr="00E13E57">
        <w:rPr>
          <w:rFonts w:ascii="Arial" w:hAnsi="Arial" w:cs="Arial"/>
          <w:sz w:val="22"/>
          <w:szCs w:val="22"/>
        </w:rPr>
        <w:t xml:space="preserve">The Category page will have the list of different restaurant with its respective image and ratings. It can be divided into many pages to ease up the navigation. The favorite page display the user restaurant marked as their favorite and a clickable map for the reservation of seats. The information page will provide additional information about the restaurant. </w:t>
      </w:r>
    </w:p>
    <w:p w:rsidR="00F5098E" w:rsidRPr="00E13E57" w:rsidRDefault="00F5098E" w:rsidP="00F5098E">
      <w:pPr>
        <w:pStyle w:val="HTMLPreformatted"/>
        <w:rPr>
          <w:rFonts w:ascii="Arial" w:hAnsi="Arial" w:cs="Arial"/>
          <w:sz w:val="22"/>
          <w:szCs w:val="22"/>
        </w:rPr>
      </w:pPr>
    </w:p>
    <w:p w:rsidR="00F5098E" w:rsidRDefault="00F5098E" w:rsidP="00F5098E">
      <w:pPr>
        <w:pStyle w:val="HTMLPreformatted"/>
        <w:rPr>
          <w:rFonts w:ascii="Arial" w:hAnsi="Arial" w:cs="Arial"/>
          <w:sz w:val="22"/>
          <w:szCs w:val="22"/>
        </w:rPr>
      </w:pPr>
      <w:r w:rsidRPr="00E13E57">
        <w:rPr>
          <w:rFonts w:ascii="Arial" w:hAnsi="Arial" w:cs="Arial"/>
          <w:sz w:val="22"/>
          <w:szCs w:val="22"/>
        </w:rPr>
        <w:t>A slideshow or a flash of the images of the restaurant.</w:t>
      </w:r>
    </w:p>
    <w:p w:rsidR="00F5098E" w:rsidRDefault="00F5098E" w:rsidP="00F5098E">
      <w:pPr>
        <w:pStyle w:val="HTMLPreformatted"/>
        <w:rPr>
          <w:rFonts w:ascii="Arial" w:hAnsi="Arial" w:cs="Arial"/>
          <w:sz w:val="22"/>
          <w:szCs w:val="22"/>
        </w:rPr>
      </w:pPr>
    </w:p>
    <w:p w:rsidR="00F5098E" w:rsidRDefault="00F5098E" w:rsidP="00F5098E">
      <w:pPr>
        <w:pStyle w:val="HTMLPreformatted"/>
        <w:jc w:val="center"/>
        <w:rPr>
          <w:rFonts w:ascii="Arial" w:hAnsi="Arial" w:cs="Arial"/>
          <w:sz w:val="22"/>
          <w:szCs w:val="22"/>
        </w:rPr>
      </w:pPr>
    </w:p>
    <w:p w:rsidR="00F5098E" w:rsidRDefault="00F5098E" w:rsidP="00F5098E">
      <w:pPr>
        <w:pStyle w:val="HTMLPreformatted"/>
        <w:rPr>
          <w:rFonts w:ascii="Arial" w:hAnsi="Arial" w:cs="Arial"/>
          <w:b/>
          <w:sz w:val="22"/>
          <w:szCs w:val="22"/>
        </w:rPr>
      </w:pPr>
      <w:r w:rsidRPr="00B33E44">
        <w:rPr>
          <w:rFonts w:ascii="Arial" w:hAnsi="Arial" w:cs="Arial"/>
          <w:b/>
          <w:sz w:val="22"/>
          <w:szCs w:val="22"/>
        </w:rPr>
        <w:t>3.2 Hardware Interfaces</w:t>
      </w:r>
    </w:p>
    <w:p w:rsidR="00F5098E" w:rsidRPr="00B33E44" w:rsidRDefault="00F5098E" w:rsidP="00F5098E">
      <w:pPr>
        <w:pStyle w:val="HTMLPreformatted"/>
        <w:rPr>
          <w:rFonts w:ascii="Arial" w:hAnsi="Arial" w:cs="Arial"/>
          <w:b/>
          <w:sz w:val="22"/>
          <w:szCs w:val="22"/>
        </w:rPr>
      </w:pPr>
    </w:p>
    <w:p w:rsidR="00F5098E" w:rsidRPr="00E13E57" w:rsidRDefault="00F5098E" w:rsidP="00F5098E">
      <w:pPr>
        <w:ind w:left="720"/>
        <w:contextualSpacing/>
        <w:rPr>
          <w:rFonts w:ascii="Arial" w:hAnsi="Arial" w:cs="Arial"/>
        </w:rPr>
      </w:pPr>
      <w:r w:rsidRPr="00E13E57">
        <w:rPr>
          <w:rFonts w:ascii="Arial" w:hAnsi="Arial" w:cs="Arial"/>
        </w:rPr>
        <w:t xml:space="preserve">Describe how the software application interfaces with hardware </w:t>
      </w:r>
      <w:r w:rsidRPr="00E13E57">
        <w:rPr>
          <w:rStyle w:val="Emphasis"/>
          <w:rFonts w:ascii="Arial" w:hAnsi="Arial" w:cs="Arial"/>
        </w:rPr>
        <w:t>that exists outside the scope of the system</w:t>
      </w:r>
      <w:r w:rsidRPr="00E13E57">
        <w:rPr>
          <w:rFonts w:ascii="Arial" w:hAnsi="Arial" w:cs="Arial"/>
        </w:rPr>
        <w:t>.</w:t>
      </w: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3.3 Software Interfaces</w:t>
      </w:r>
    </w:p>
    <w:p w:rsidR="00F5098E" w:rsidRPr="00E13E57" w:rsidRDefault="00F5098E" w:rsidP="00F5098E">
      <w:pPr>
        <w:pStyle w:val="NoSpacing"/>
        <w:numPr>
          <w:ilvl w:val="0"/>
          <w:numId w:val="23"/>
        </w:numPr>
      </w:pPr>
      <w:r w:rsidRPr="00E13E57">
        <w:t>Restaurant search feature</w:t>
      </w:r>
    </w:p>
    <w:p w:rsidR="00F5098E" w:rsidRPr="00E13E57" w:rsidRDefault="00F5098E" w:rsidP="00F5098E">
      <w:pPr>
        <w:pStyle w:val="NoSpacing"/>
        <w:numPr>
          <w:ilvl w:val="0"/>
          <w:numId w:val="23"/>
        </w:numPr>
      </w:pPr>
      <w:r w:rsidRPr="00E13E57">
        <w:t>Gallery feature</w:t>
      </w:r>
    </w:p>
    <w:p w:rsidR="00F5098E" w:rsidRPr="00E13E57" w:rsidRDefault="00F5098E" w:rsidP="00F5098E">
      <w:pPr>
        <w:pStyle w:val="NoSpacing"/>
        <w:numPr>
          <w:ilvl w:val="0"/>
          <w:numId w:val="23"/>
        </w:numPr>
      </w:pPr>
      <w:r w:rsidRPr="00E13E57">
        <w:t>Restaurant information feature</w:t>
      </w:r>
    </w:p>
    <w:p w:rsidR="00F5098E" w:rsidRPr="00E13E57" w:rsidRDefault="00F5098E" w:rsidP="00F5098E">
      <w:pPr>
        <w:pStyle w:val="NoSpacing"/>
        <w:numPr>
          <w:ilvl w:val="0"/>
          <w:numId w:val="23"/>
        </w:numPr>
      </w:pPr>
      <w:r w:rsidRPr="00E13E57">
        <w:t>Menu information feature</w:t>
      </w:r>
    </w:p>
    <w:p w:rsidR="00F5098E" w:rsidRPr="00E13E57" w:rsidRDefault="00F5098E" w:rsidP="00F5098E">
      <w:pPr>
        <w:pStyle w:val="NoSpacing"/>
        <w:numPr>
          <w:ilvl w:val="0"/>
          <w:numId w:val="23"/>
        </w:numPr>
      </w:pPr>
      <w:r w:rsidRPr="00E13E57">
        <w:t>Favorite restaurant feature</w:t>
      </w:r>
    </w:p>
    <w:p w:rsidR="00F5098E" w:rsidRDefault="00F5098E" w:rsidP="00F5098E">
      <w:pPr>
        <w:pStyle w:val="NoSpacing"/>
        <w:numPr>
          <w:ilvl w:val="0"/>
          <w:numId w:val="23"/>
        </w:numPr>
      </w:pPr>
      <w:r w:rsidRPr="00E13E57">
        <w:t>GPS location feature</w:t>
      </w:r>
    </w:p>
    <w:p w:rsidR="00F5098E" w:rsidRPr="00E13E57" w:rsidRDefault="00F5098E" w:rsidP="00F5098E">
      <w:pPr>
        <w:pStyle w:val="NoSpacing"/>
        <w:ind w:left="720"/>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3.4 Communication Interfaces</w:t>
      </w:r>
    </w:p>
    <w:p w:rsidR="00F5098E" w:rsidRPr="00E13E57" w:rsidRDefault="00F5098E" w:rsidP="00F5098E">
      <w:pPr>
        <w:pStyle w:val="NoSpacing"/>
        <w:numPr>
          <w:ilvl w:val="0"/>
          <w:numId w:val="22"/>
        </w:numPr>
      </w:pPr>
      <w:r w:rsidRPr="00E13E57">
        <w:t>Direct call feature</w:t>
      </w:r>
    </w:p>
    <w:p w:rsidR="00F5098E" w:rsidRDefault="00F5098E" w:rsidP="00F5098E">
      <w:pPr>
        <w:pStyle w:val="NoSpacing"/>
        <w:numPr>
          <w:ilvl w:val="0"/>
          <w:numId w:val="22"/>
        </w:numPr>
      </w:pPr>
      <w:r w:rsidRPr="00E13E57">
        <w:t>Email feature</w:t>
      </w:r>
    </w:p>
    <w:p w:rsidR="00F5098E" w:rsidRPr="00E13E57" w:rsidRDefault="00F5098E" w:rsidP="00F5098E">
      <w:pPr>
        <w:pStyle w:val="NoSpacing"/>
        <w:ind w:left="720"/>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4. System Features</w:t>
      </w:r>
    </w:p>
    <w:p w:rsidR="00F5098E" w:rsidRPr="00E13E57" w:rsidRDefault="00F5098E" w:rsidP="00F5098E">
      <w:pPr>
        <w:pStyle w:val="NoSpacing"/>
        <w:numPr>
          <w:ilvl w:val="0"/>
          <w:numId w:val="21"/>
        </w:numPr>
      </w:pPr>
      <w:r w:rsidRPr="00E13E57">
        <w:t>Restaurant search feature</w:t>
      </w:r>
    </w:p>
    <w:p w:rsidR="00F5098E" w:rsidRPr="00E13E57" w:rsidRDefault="00F5098E" w:rsidP="00F5098E">
      <w:pPr>
        <w:pStyle w:val="NoSpacing"/>
        <w:numPr>
          <w:ilvl w:val="0"/>
          <w:numId w:val="21"/>
        </w:numPr>
      </w:pPr>
      <w:r w:rsidRPr="00E13E57">
        <w:t>Gallery feature</w:t>
      </w:r>
    </w:p>
    <w:p w:rsidR="00F5098E" w:rsidRPr="00E13E57" w:rsidRDefault="00F5098E" w:rsidP="00F5098E">
      <w:pPr>
        <w:pStyle w:val="NoSpacing"/>
        <w:numPr>
          <w:ilvl w:val="0"/>
          <w:numId w:val="21"/>
        </w:numPr>
      </w:pPr>
      <w:r w:rsidRPr="00E13E57">
        <w:t>Restaurant information feature</w:t>
      </w:r>
    </w:p>
    <w:p w:rsidR="00F5098E" w:rsidRPr="00E13E57" w:rsidRDefault="00F5098E" w:rsidP="00F5098E">
      <w:pPr>
        <w:pStyle w:val="NoSpacing"/>
        <w:numPr>
          <w:ilvl w:val="0"/>
          <w:numId w:val="21"/>
        </w:numPr>
      </w:pPr>
      <w:r w:rsidRPr="00E13E57">
        <w:t>Menu information feature</w:t>
      </w:r>
    </w:p>
    <w:p w:rsidR="00F5098E" w:rsidRPr="00E13E57" w:rsidRDefault="00F5098E" w:rsidP="00F5098E">
      <w:pPr>
        <w:pStyle w:val="NoSpacing"/>
        <w:numPr>
          <w:ilvl w:val="0"/>
          <w:numId w:val="21"/>
        </w:numPr>
      </w:pPr>
      <w:r w:rsidRPr="00E13E57">
        <w:t>Favorite restaurant feature</w:t>
      </w:r>
    </w:p>
    <w:p w:rsidR="00F5098E" w:rsidRPr="00E13E57" w:rsidRDefault="00F5098E" w:rsidP="00F5098E">
      <w:pPr>
        <w:pStyle w:val="NoSpacing"/>
        <w:numPr>
          <w:ilvl w:val="0"/>
          <w:numId w:val="21"/>
        </w:numPr>
      </w:pPr>
      <w:r w:rsidRPr="00E13E57">
        <w:t>GPS location feature</w:t>
      </w: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F5098E">
      <w:pPr>
        <w:pStyle w:val="Heading3"/>
        <w:shd w:val="clear" w:color="auto" w:fill="FFFFFF"/>
        <w:spacing w:before="0" w:beforeAutospacing="0" w:after="72" w:afterAutospacing="0" w:line="286" w:lineRule="atLeast"/>
        <w:rPr>
          <w:rFonts w:ascii="Arial" w:hAnsi="Arial" w:cs="Arial"/>
          <w:sz w:val="22"/>
          <w:szCs w:val="22"/>
        </w:rPr>
      </w:pPr>
    </w:p>
    <w:p w:rsidR="009677D7" w:rsidRDefault="009677D7" w:rsidP="009677D7">
      <w:pPr>
        <w:spacing w:after="283" w:line="240" w:lineRule="auto"/>
        <w:ind w:left="1080"/>
        <w:contextualSpacing/>
        <w:jc w:val="center"/>
        <w:rPr>
          <w:rFonts w:ascii="Arial" w:hAnsi="Arial" w:cs="Arial"/>
        </w:rPr>
      </w:pPr>
      <w:r>
        <w:rPr>
          <w:rFonts w:ascii="Arial" w:hAnsi="Arial" w:cs="Arial"/>
        </w:rPr>
        <w:t>5</w:t>
      </w:r>
    </w:p>
    <w:p w:rsidR="009677D7" w:rsidRPr="009677D7" w:rsidRDefault="009677D7" w:rsidP="009677D7">
      <w:pPr>
        <w:spacing w:after="283" w:line="240" w:lineRule="auto"/>
        <w:ind w:left="1080"/>
        <w:contextualSpacing/>
        <w:rPr>
          <w:rFonts w:ascii="Arial" w:hAnsi="Arial" w:cs="Arial"/>
          <w:bCs/>
        </w:rPr>
      </w:pPr>
    </w:p>
    <w:p w:rsidR="00F5098E" w:rsidRPr="00E13E57" w:rsidRDefault="00F5098E" w:rsidP="00F5098E">
      <w:pPr>
        <w:pStyle w:val="Heading3"/>
        <w:shd w:val="clear" w:color="auto" w:fill="FFFFFF"/>
        <w:spacing w:before="0" w:beforeAutospacing="0" w:after="72" w:afterAutospacing="0" w:line="286" w:lineRule="atLeast"/>
        <w:rPr>
          <w:rFonts w:ascii="Arial" w:hAnsi="Arial" w:cs="Arial"/>
          <w:sz w:val="22"/>
          <w:szCs w:val="22"/>
        </w:rPr>
      </w:pPr>
      <w:r w:rsidRPr="00E13E57">
        <w:rPr>
          <w:rFonts w:ascii="Arial" w:hAnsi="Arial" w:cs="Arial"/>
          <w:sz w:val="22"/>
          <w:szCs w:val="22"/>
        </w:rPr>
        <w:t>5. Non-functional Requirements</w:t>
      </w:r>
    </w:p>
    <w:p w:rsidR="00F5098E" w:rsidRPr="00E13E57" w:rsidRDefault="00F5098E" w:rsidP="00F5098E">
      <w:pPr>
        <w:spacing w:after="283"/>
        <w:ind w:left="720"/>
        <w:contextualSpacing/>
        <w:rPr>
          <w:rFonts w:ascii="Arial" w:hAnsi="Arial" w:cs="Arial"/>
        </w:rPr>
      </w:pPr>
      <w:r w:rsidRPr="00E13E57">
        <w:rPr>
          <w:rFonts w:ascii="Arial" w:hAnsi="Arial" w:cs="Arial"/>
        </w:rPr>
        <w:t>There are requirements that are not functional in nature. Specifically, these are the constraints the system</w:t>
      </w:r>
      <w:r w:rsidRPr="00E13E57">
        <w:rPr>
          <w:rFonts w:ascii="Arial" w:hAnsi="Arial" w:cs="Arial"/>
        </w:rPr>
        <w:fldChar w:fldCharType="begin"/>
      </w:r>
      <w:r w:rsidRPr="00E13E57">
        <w:rPr>
          <w:rFonts w:ascii="Arial" w:hAnsi="Arial" w:cs="Arial"/>
        </w:rPr>
        <w:instrText xml:space="preserve"> XE "System" </w:instrText>
      </w:r>
      <w:r w:rsidRPr="00E13E57">
        <w:rPr>
          <w:rFonts w:ascii="Arial" w:hAnsi="Arial" w:cs="Arial"/>
        </w:rPr>
        <w:fldChar w:fldCharType="end"/>
      </w:r>
      <w:r w:rsidRPr="00E13E57">
        <w:rPr>
          <w:rFonts w:ascii="Arial" w:hAnsi="Arial" w:cs="Arial"/>
        </w:rPr>
        <w:fldChar w:fldCharType="begin"/>
      </w:r>
      <w:r w:rsidRPr="00E13E57">
        <w:rPr>
          <w:rFonts w:ascii="Arial" w:hAnsi="Arial" w:cs="Arial"/>
        </w:rPr>
        <w:instrText xml:space="preserve"> XE "System" </w:instrText>
      </w:r>
      <w:r w:rsidRPr="00E13E57">
        <w:rPr>
          <w:rFonts w:ascii="Arial" w:hAnsi="Arial" w:cs="Arial"/>
        </w:rPr>
        <w:fldChar w:fldCharType="end"/>
      </w:r>
      <w:r w:rsidRPr="00E13E57">
        <w:rPr>
          <w:rFonts w:ascii="Arial" w:hAnsi="Arial" w:cs="Arial"/>
        </w:rPr>
        <w:t xml:space="preserve"> must work within.</w:t>
      </w: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 xml:space="preserve">5.1    </w:t>
      </w:r>
      <w:r w:rsidRPr="00E13E57">
        <w:rPr>
          <w:rFonts w:ascii="Arial" w:hAnsi="Arial" w:cs="Arial"/>
          <w:b/>
          <w:bCs/>
        </w:rPr>
        <w:tab/>
        <w:t>Compatibility</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The website should be compatible with both Internet Explorer and Mozilla Firefox, Google Chrome and Android and Smart phones.</w:t>
      </w: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 xml:space="preserve">5.2 </w:t>
      </w:r>
      <w:r w:rsidRPr="00E13E57">
        <w:rPr>
          <w:rFonts w:ascii="Arial" w:hAnsi="Arial" w:cs="Arial"/>
          <w:b/>
          <w:bCs/>
        </w:rPr>
        <w:tab/>
        <w:t>User interface</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 xml:space="preserve">The user interface should be as familiar as possible to users who have used other web applications and Windows desktop applications. E.g., we will follow the UI guidelines for naming menus, buttons, and dialog boxes whenever possible. </w:t>
      </w: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 xml:space="preserve">5.3 </w:t>
      </w:r>
      <w:r w:rsidRPr="00E13E57">
        <w:rPr>
          <w:rFonts w:ascii="Arial" w:hAnsi="Arial" w:cs="Arial"/>
          <w:b/>
          <w:bCs/>
        </w:rPr>
        <w:tab/>
        <w:t>Security</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Access will be controlled with usernames and passwords</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Only administrator users will have access to administrative functions, average users will not.</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Database should be reasonably secured to prevent leak or loss of confidential information such as credit card details from customers.</w:t>
      </w: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5.4</w:t>
      </w:r>
      <w:r w:rsidRPr="00E13E57">
        <w:rPr>
          <w:rFonts w:ascii="Arial" w:hAnsi="Arial" w:cs="Arial"/>
          <w:b/>
          <w:bCs/>
        </w:rPr>
        <w:tab/>
        <w:t>Performance</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 xml:space="preserve">The system should be up and running 24/7. </w:t>
      </w:r>
    </w:p>
    <w:p w:rsidR="00F5098E" w:rsidRPr="00B33E44" w:rsidRDefault="00F5098E" w:rsidP="00F5098E">
      <w:pPr>
        <w:numPr>
          <w:ilvl w:val="2"/>
          <w:numId w:val="20"/>
        </w:numPr>
        <w:spacing w:after="283" w:line="240" w:lineRule="auto"/>
        <w:contextualSpacing/>
        <w:rPr>
          <w:rFonts w:ascii="Arial" w:hAnsi="Arial" w:cs="Arial"/>
          <w:bCs/>
        </w:rPr>
      </w:pPr>
      <w:r w:rsidRPr="00E13E57">
        <w:rPr>
          <w:rFonts w:ascii="Arial" w:hAnsi="Arial" w:cs="Arial"/>
        </w:rPr>
        <w:t>It should support at least 100 users using the online without any lag.</w:t>
      </w:r>
    </w:p>
    <w:p w:rsidR="00F5098E" w:rsidRDefault="00F5098E" w:rsidP="00F5098E">
      <w:pPr>
        <w:spacing w:after="283" w:line="240" w:lineRule="auto"/>
        <w:ind w:left="1080"/>
        <w:contextualSpacing/>
        <w:rPr>
          <w:rFonts w:ascii="Arial" w:hAnsi="Arial" w:cs="Arial"/>
        </w:rPr>
      </w:pPr>
    </w:p>
    <w:p w:rsidR="00F5098E" w:rsidRDefault="00F5098E" w:rsidP="00F5098E">
      <w:pPr>
        <w:spacing w:after="283" w:line="240" w:lineRule="auto"/>
        <w:ind w:left="1080"/>
        <w:contextualSpacing/>
        <w:rPr>
          <w:rFonts w:ascii="Arial" w:hAnsi="Arial" w:cs="Arial"/>
        </w:rPr>
      </w:pP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5.5</w:t>
      </w:r>
      <w:r w:rsidRPr="00E13E57">
        <w:rPr>
          <w:rFonts w:ascii="Arial" w:hAnsi="Arial" w:cs="Arial"/>
          <w:b/>
          <w:bCs/>
        </w:rPr>
        <w:tab/>
        <w:t xml:space="preserve">Backup and Recovery </w:t>
      </w:r>
    </w:p>
    <w:p w:rsidR="00F5098E" w:rsidRPr="00B33E44" w:rsidRDefault="00F5098E" w:rsidP="00F5098E">
      <w:pPr>
        <w:numPr>
          <w:ilvl w:val="2"/>
          <w:numId w:val="20"/>
        </w:numPr>
        <w:spacing w:after="283" w:line="240" w:lineRule="auto"/>
        <w:contextualSpacing/>
        <w:rPr>
          <w:rFonts w:ascii="Arial" w:hAnsi="Arial" w:cs="Arial"/>
          <w:bCs/>
        </w:rPr>
      </w:pPr>
      <w:r w:rsidRPr="00E13E57">
        <w:rPr>
          <w:rFonts w:ascii="Arial" w:hAnsi="Arial" w:cs="Arial"/>
        </w:rPr>
        <w:t>There should be a backup server and database to prevent service interruption or loss of data when the main server and database are down.</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Downtime should not last more than 30sec when switching from main server to the backup server in case of a breakdown.</w:t>
      </w: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bCs/>
        </w:rPr>
        <w:t>5.6</w:t>
      </w:r>
      <w:r w:rsidRPr="00E13E57">
        <w:rPr>
          <w:rFonts w:ascii="Arial" w:hAnsi="Arial" w:cs="Arial"/>
          <w:b/>
          <w:bCs/>
        </w:rPr>
        <w:tab/>
        <w:t xml:space="preserve"> Reliability</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bCs/>
        </w:rPr>
        <w:t>The Restaurant menus and price must be updated.</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bCs/>
        </w:rPr>
        <w:t>The location of the restaurant must be accurate for the reference of the user/diner</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System review will take place monthly. Any lack in performance or reliability will be addressed and improved on after each review.</w:t>
      </w:r>
    </w:p>
    <w:p w:rsidR="00F5098E" w:rsidRPr="00E13E57" w:rsidRDefault="00F5098E" w:rsidP="00F5098E">
      <w:pPr>
        <w:spacing w:after="283" w:line="240" w:lineRule="auto"/>
        <w:ind w:left="2160"/>
        <w:contextualSpacing/>
        <w:rPr>
          <w:rFonts w:ascii="Arial" w:hAnsi="Arial" w:cs="Arial"/>
          <w:bCs/>
        </w:rPr>
      </w:pPr>
    </w:p>
    <w:p w:rsidR="00F5098E" w:rsidRPr="00E13E57" w:rsidRDefault="00F5098E" w:rsidP="00F5098E">
      <w:pPr>
        <w:spacing w:after="283" w:line="240" w:lineRule="auto"/>
        <w:ind w:left="720"/>
        <w:contextualSpacing/>
        <w:rPr>
          <w:rFonts w:ascii="Arial" w:hAnsi="Arial" w:cs="Arial"/>
          <w:b/>
          <w:bCs/>
        </w:rPr>
      </w:pPr>
      <w:r w:rsidRPr="00E13E57">
        <w:rPr>
          <w:rFonts w:ascii="Arial" w:hAnsi="Arial" w:cs="Arial"/>
          <w:b/>
        </w:rPr>
        <w:t>5.7</w:t>
      </w:r>
      <w:r w:rsidRPr="00E13E57">
        <w:rPr>
          <w:rFonts w:ascii="Arial" w:hAnsi="Arial" w:cs="Arial"/>
          <w:b/>
        </w:rPr>
        <w:tab/>
        <w:t>System Maintenance</w:t>
      </w:r>
    </w:p>
    <w:p w:rsidR="00F5098E" w:rsidRPr="00E13E57" w:rsidRDefault="00F5098E" w:rsidP="00F5098E">
      <w:pPr>
        <w:numPr>
          <w:ilvl w:val="2"/>
          <w:numId w:val="20"/>
        </w:numPr>
        <w:spacing w:after="283" w:line="240" w:lineRule="auto"/>
        <w:contextualSpacing/>
        <w:rPr>
          <w:rFonts w:ascii="Arial" w:hAnsi="Arial" w:cs="Arial"/>
          <w:bCs/>
        </w:rPr>
      </w:pPr>
      <w:r w:rsidRPr="00E13E57">
        <w:rPr>
          <w:rFonts w:ascii="Arial" w:hAnsi="Arial" w:cs="Arial"/>
        </w:rPr>
        <w:t>Maintenance of the system will be conducted weekly. Maintenance will be conducted during off-peak hours e.g between 12am - 6am</w:t>
      </w:r>
      <w:r w:rsidRPr="00E13E57">
        <w:rPr>
          <w:rFonts w:ascii="Arial" w:hAnsi="Arial" w:cs="Arial"/>
        </w:rPr>
        <w:tab/>
      </w: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F5098E" w:rsidRDefault="00F5098E" w:rsidP="00F5098E">
      <w:pPr>
        <w:pStyle w:val="Heading3"/>
        <w:shd w:val="clear" w:color="auto" w:fill="FFFFFF"/>
        <w:spacing w:before="0" w:beforeAutospacing="0" w:after="72" w:afterAutospacing="0" w:line="286" w:lineRule="atLeast"/>
        <w:rPr>
          <w:rFonts w:ascii="Arial" w:hAnsi="Arial" w:cs="Arial"/>
          <w:sz w:val="22"/>
          <w:szCs w:val="22"/>
        </w:rPr>
      </w:pPr>
    </w:p>
    <w:p w:rsidR="0086422F" w:rsidRPr="0086422F" w:rsidRDefault="009677D7" w:rsidP="0086422F">
      <w:pPr>
        <w:pStyle w:val="Heading3"/>
        <w:shd w:val="clear" w:color="auto" w:fill="FFFFFF"/>
        <w:spacing w:before="0" w:beforeAutospacing="0" w:after="72" w:afterAutospacing="0" w:line="286" w:lineRule="atLeast"/>
        <w:jc w:val="center"/>
        <w:rPr>
          <w:rFonts w:ascii="Arial" w:hAnsi="Arial" w:cs="Arial"/>
          <w:b w:val="0"/>
          <w:sz w:val="22"/>
          <w:szCs w:val="22"/>
        </w:rPr>
      </w:pPr>
      <w:r>
        <w:rPr>
          <w:rFonts w:ascii="Arial" w:hAnsi="Arial" w:cs="Arial"/>
          <w:b w:val="0"/>
          <w:sz w:val="22"/>
          <w:szCs w:val="22"/>
        </w:rPr>
        <w:t>6</w:t>
      </w:r>
    </w:p>
    <w:sectPr w:rsidR="0086422F" w:rsidRPr="0086422F" w:rsidSect="0048695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5C2A" w:rsidRDefault="00F15C2A" w:rsidP="00DA7702">
      <w:pPr>
        <w:spacing w:after="0" w:line="240" w:lineRule="auto"/>
      </w:pPr>
      <w:r>
        <w:separator/>
      </w:r>
    </w:p>
  </w:endnote>
  <w:endnote w:type="continuationSeparator" w:id="0">
    <w:p w:rsidR="00F15C2A" w:rsidRDefault="00F15C2A" w:rsidP="00DA7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D37" w:rsidRDefault="00CC0D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D37" w:rsidRDefault="00CC0D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98E" w:rsidRDefault="00F509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5C2A" w:rsidRDefault="00F15C2A" w:rsidP="00DA7702">
      <w:pPr>
        <w:spacing w:after="0" w:line="240" w:lineRule="auto"/>
      </w:pPr>
      <w:r>
        <w:separator/>
      </w:r>
    </w:p>
  </w:footnote>
  <w:footnote w:type="continuationSeparator" w:id="0">
    <w:p w:rsidR="00F15C2A" w:rsidRDefault="00F15C2A" w:rsidP="00DA77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D37" w:rsidRDefault="00CC0D37">
    <w:pPr>
      <w:pStyle w:val="Header"/>
    </w:pPr>
    <w:r>
      <w:t>Food Trip</w:t>
    </w:r>
  </w:p>
  <w:p w:rsidR="00CC0D37" w:rsidRDefault="00CC0D3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D37" w:rsidRDefault="00CC0D37">
    <w:pPr>
      <w:pStyle w:val="Header"/>
      <w:tabs>
        <w:tab w:val="clear" w:pos="9360"/>
        <w:tab w:val="right" w:pos="8640"/>
      </w:tabs>
    </w:pPr>
    <w:r>
      <w:t>Food Trip</w:t>
    </w:r>
    <w:r>
      <w:tab/>
    </w:r>
    <w:r>
      <w:tab/>
      <w:t xml:space="preserve">Page </w:t>
    </w:r>
    <w:r>
      <w:fldChar w:fldCharType="begin"/>
    </w:r>
    <w:r>
      <w:instrText xml:space="preserve"> PAGE </w:instrText>
    </w:r>
    <w:r>
      <w:fldChar w:fldCharType="separate"/>
    </w:r>
    <w:r w:rsidR="00D03B73">
      <w:rPr>
        <w:noProof/>
      </w:rPr>
      <w:t>xiv</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0D37" w:rsidRDefault="00CC0D3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098E" w:rsidRDefault="00F5098E">
    <w:pPr>
      <w:pStyle w:val="Header"/>
      <w:tabs>
        <w:tab w:val="clear" w:pos="9360"/>
        <w:tab w:val="right" w:pos="864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3"/>
    <w:multiLevelType w:val="singleLevel"/>
    <w:tmpl w:val="00000003"/>
    <w:name w:val="WW8Num3"/>
    <w:lvl w:ilvl="0">
      <w:start w:val="1"/>
      <w:numFmt w:val="bullet"/>
      <w:lvlText w:val=""/>
      <w:lvlJc w:val="left"/>
      <w:pPr>
        <w:tabs>
          <w:tab w:val="num" w:pos="360"/>
        </w:tabs>
        <w:ind w:left="288" w:hanging="288"/>
      </w:pPr>
      <w:rPr>
        <w:rFonts w:ascii="Symbol" w:hAnsi="Symbol" w:cs="Symbol" w:hint="default"/>
      </w:rPr>
    </w:lvl>
  </w:abstractNum>
  <w:abstractNum w:abstractNumId="1" w15:restartNumberingAfterBreak="0">
    <w:nsid w:val="00000004"/>
    <w:multiLevelType w:val="singleLevel"/>
    <w:tmpl w:val="00000004"/>
    <w:name w:val="WW8Num4"/>
    <w:lvl w:ilvl="0">
      <w:numFmt w:val="bullet"/>
      <w:lvlText w:val=""/>
      <w:lvlJc w:val="left"/>
      <w:pPr>
        <w:tabs>
          <w:tab w:val="num" w:pos="360"/>
        </w:tabs>
        <w:ind w:left="1080" w:hanging="360"/>
      </w:pPr>
      <w:rPr>
        <w:rFonts w:ascii="Symbol" w:hAnsi="Symbol" w:cs="Symbol" w:hint="default"/>
        <w:sz w:val="24"/>
        <w:szCs w:val="24"/>
      </w:rPr>
    </w:lvl>
  </w:abstractNum>
  <w:abstractNum w:abstractNumId="2"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6853F1A"/>
    <w:multiLevelType w:val="hybridMultilevel"/>
    <w:tmpl w:val="87C8A478"/>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08863719"/>
    <w:multiLevelType w:val="hybridMultilevel"/>
    <w:tmpl w:val="97DEB90E"/>
    <w:lvl w:ilvl="0" w:tplc="2FBCAA1C">
      <w:start w:val="3"/>
      <w:numFmt w:val="bullet"/>
      <w:lvlText w:val=""/>
      <w:lvlJc w:val="left"/>
      <w:pPr>
        <w:ind w:left="720" w:hanging="360"/>
      </w:pPr>
      <w:rPr>
        <w:rFonts w:ascii="Symbol" w:eastAsia="Times New Roman" w:hAnsi="Symbo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EC67358"/>
    <w:multiLevelType w:val="hybridMultilevel"/>
    <w:tmpl w:val="E39A2806"/>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41DD3"/>
    <w:multiLevelType w:val="hybridMultilevel"/>
    <w:tmpl w:val="CC126F8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4EE21E6"/>
    <w:multiLevelType w:val="hybridMultilevel"/>
    <w:tmpl w:val="192CEADE"/>
    <w:lvl w:ilvl="0" w:tplc="FB5A5298">
      <w:start w:val="5"/>
      <w:numFmt w:val="decimal"/>
      <w:lvlText w:val="%1."/>
      <w:lvlJc w:val="left"/>
      <w:pPr>
        <w:ind w:left="1725" w:hanging="64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30326C"/>
    <w:multiLevelType w:val="multilevel"/>
    <w:tmpl w:val="4CFA7C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EF5BAA"/>
    <w:multiLevelType w:val="hybridMultilevel"/>
    <w:tmpl w:val="A72CC2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877D3B"/>
    <w:multiLevelType w:val="hybridMultilevel"/>
    <w:tmpl w:val="41A60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8467B"/>
    <w:multiLevelType w:val="hybridMultilevel"/>
    <w:tmpl w:val="4F9445AC"/>
    <w:lvl w:ilvl="0" w:tplc="C3F4F7C2">
      <w:start w:val="1"/>
      <w:numFmt w:val="decimal"/>
      <w:lvlText w:val="%1."/>
      <w:lvlJc w:val="left"/>
      <w:pPr>
        <w:ind w:left="4020" w:hanging="4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292659A7"/>
    <w:multiLevelType w:val="multilevel"/>
    <w:tmpl w:val="478EAA22"/>
    <w:lvl w:ilvl="0">
      <w:start w:val="4"/>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3" w15:restartNumberingAfterBreak="0">
    <w:nsid w:val="2C5C0EAA"/>
    <w:multiLevelType w:val="hybridMultilevel"/>
    <w:tmpl w:val="B6882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E75C87"/>
    <w:multiLevelType w:val="hybridMultilevel"/>
    <w:tmpl w:val="B4141404"/>
    <w:lvl w:ilvl="0" w:tplc="E692051E">
      <w:start w:val="1"/>
      <w:numFmt w:val="upperRoman"/>
      <w:lvlText w:val="%1."/>
      <w:lvlJc w:val="left"/>
      <w:pPr>
        <w:ind w:left="2160" w:hanging="108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5" w15:restartNumberingAfterBreak="0">
    <w:nsid w:val="40704590"/>
    <w:multiLevelType w:val="hybridMultilevel"/>
    <w:tmpl w:val="67522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9176E2"/>
    <w:multiLevelType w:val="hybridMultilevel"/>
    <w:tmpl w:val="DB38962A"/>
    <w:lvl w:ilvl="0" w:tplc="892A71DE">
      <w:start w:val="1"/>
      <w:numFmt w:val="decimal"/>
      <w:pStyle w:val="bullet"/>
      <w:lvlText w:val="%1."/>
      <w:lvlJc w:val="left"/>
      <w:pPr>
        <w:ind w:left="1860" w:hanging="4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4EC17B83"/>
    <w:multiLevelType w:val="hybridMultilevel"/>
    <w:tmpl w:val="600C4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9F1E14"/>
    <w:multiLevelType w:val="hybridMultilevel"/>
    <w:tmpl w:val="F22887F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32D1C50"/>
    <w:multiLevelType w:val="hybridMultilevel"/>
    <w:tmpl w:val="A76C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EB219D"/>
    <w:multiLevelType w:val="hybridMultilevel"/>
    <w:tmpl w:val="1BEA6360"/>
    <w:lvl w:ilvl="0" w:tplc="B1B03E30">
      <w:start w:val="1"/>
      <w:numFmt w:val="bullet"/>
      <w:lvlText w:val=""/>
      <w:lvlJc w:val="left"/>
      <w:pPr>
        <w:ind w:left="720" w:hanging="360"/>
      </w:pPr>
      <w:rPr>
        <w:rFonts w:ascii="Symbol" w:eastAsiaTheme="minorHAnsi" w:hAnsi="Symbo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E37D3B"/>
    <w:multiLevelType w:val="hybridMultilevel"/>
    <w:tmpl w:val="B75231D8"/>
    <w:lvl w:ilvl="0" w:tplc="7068B770">
      <w:start w:val="5"/>
      <w:numFmt w:val="decimal"/>
      <w:lvlText w:val="%1."/>
      <w:lvlJc w:val="left"/>
      <w:pPr>
        <w:ind w:left="1725" w:hanging="645"/>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6B07C9E"/>
    <w:multiLevelType w:val="hybridMultilevel"/>
    <w:tmpl w:val="01708810"/>
    <w:lvl w:ilvl="0" w:tplc="A4D86F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1"/>
  </w:num>
  <w:num w:numId="3">
    <w:abstractNumId w:val="16"/>
  </w:num>
  <w:num w:numId="4">
    <w:abstractNumId w:val="4"/>
  </w:num>
  <w:num w:numId="5">
    <w:abstractNumId w:val="1"/>
  </w:num>
  <w:num w:numId="6">
    <w:abstractNumId w:val="14"/>
  </w:num>
  <w:num w:numId="7">
    <w:abstractNumId w:val="13"/>
  </w:num>
  <w:num w:numId="8">
    <w:abstractNumId w:val="22"/>
  </w:num>
  <w:num w:numId="9">
    <w:abstractNumId w:val="5"/>
  </w:num>
  <w:num w:numId="10">
    <w:abstractNumId w:val="9"/>
  </w:num>
  <w:num w:numId="11">
    <w:abstractNumId w:val="15"/>
  </w:num>
  <w:num w:numId="12">
    <w:abstractNumId w:val="7"/>
  </w:num>
  <w:num w:numId="13">
    <w:abstractNumId w:val="21"/>
  </w:num>
  <w:num w:numId="14">
    <w:abstractNumId w:val="20"/>
  </w:num>
  <w:num w:numId="15">
    <w:abstractNumId w:val="18"/>
  </w:num>
  <w:num w:numId="16">
    <w:abstractNumId w:val="3"/>
  </w:num>
  <w:num w:numId="17">
    <w:abstractNumId w:val="6"/>
  </w:num>
  <w:num w:numId="18">
    <w:abstractNumId w:val="0"/>
  </w:num>
  <w:num w:numId="19">
    <w:abstractNumId w:val="2"/>
  </w:num>
  <w:num w:numId="20">
    <w:abstractNumId w:val="12"/>
  </w:num>
  <w:num w:numId="21">
    <w:abstractNumId w:val="17"/>
  </w:num>
  <w:num w:numId="22">
    <w:abstractNumId w:val="19"/>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activeWritingStyle w:appName="MSWord" w:lang="en-US" w:vendorID="64" w:dllVersion="131078" w:nlCheck="1" w:checkStyle="0"/>
  <w:revisionView w:markup="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213"/>
    <w:rsid w:val="00011D24"/>
    <w:rsid w:val="00024FA2"/>
    <w:rsid w:val="000334D9"/>
    <w:rsid w:val="000415A8"/>
    <w:rsid w:val="00056D7E"/>
    <w:rsid w:val="000675BC"/>
    <w:rsid w:val="00074B75"/>
    <w:rsid w:val="00076678"/>
    <w:rsid w:val="00077027"/>
    <w:rsid w:val="00086C03"/>
    <w:rsid w:val="000919DF"/>
    <w:rsid w:val="000A3067"/>
    <w:rsid w:val="000B6A35"/>
    <w:rsid w:val="000C319D"/>
    <w:rsid w:val="00101365"/>
    <w:rsid w:val="001158DE"/>
    <w:rsid w:val="001272B0"/>
    <w:rsid w:val="00142463"/>
    <w:rsid w:val="0014512D"/>
    <w:rsid w:val="0014533C"/>
    <w:rsid w:val="00147846"/>
    <w:rsid w:val="00167366"/>
    <w:rsid w:val="00187D90"/>
    <w:rsid w:val="001A21D1"/>
    <w:rsid w:val="001B5E38"/>
    <w:rsid w:val="001D5718"/>
    <w:rsid w:val="001D6BDC"/>
    <w:rsid w:val="001D7CCE"/>
    <w:rsid w:val="001E3612"/>
    <w:rsid w:val="0021152B"/>
    <w:rsid w:val="002317C3"/>
    <w:rsid w:val="00231D60"/>
    <w:rsid w:val="0024381B"/>
    <w:rsid w:val="0025737A"/>
    <w:rsid w:val="00262BA1"/>
    <w:rsid w:val="00274867"/>
    <w:rsid w:val="0029229E"/>
    <w:rsid w:val="002C23BB"/>
    <w:rsid w:val="002C4416"/>
    <w:rsid w:val="002C5F36"/>
    <w:rsid w:val="002D41E0"/>
    <w:rsid w:val="002E3438"/>
    <w:rsid w:val="002F5580"/>
    <w:rsid w:val="002F5B58"/>
    <w:rsid w:val="00301A95"/>
    <w:rsid w:val="0030712B"/>
    <w:rsid w:val="00324A40"/>
    <w:rsid w:val="00344049"/>
    <w:rsid w:val="00346C13"/>
    <w:rsid w:val="003541CF"/>
    <w:rsid w:val="00372E85"/>
    <w:rsid w:val="003805ED"/>
    <w:rsid w:val="003B5EF4"/>
    <w:rsid w:val="003B69A4"/>
    <w:rsid w:val="003C3257"/>
    <w:rsid w:val="003D039B"/>
    <w:rsid w:val="003D1835"/>
    <w:rsid w:val="004174C6"/>
    <w:rsid w:val="00445A68"/>
    <w:rsid w:val="00473523"/>
    <w:rsid w:val="00473AB0"/>
    <w:rsid w:val="0048441B"/>
    <w:rsid w:val="00486952"/>
    <w:rsid w:val="00492B13"/>
    <w:rsid w:val="004A19C8"/>
    <w:rsid w:val="004A2314"/>
    <w:rsid w:val="004A2B46"/>
    <w:rsid w:val="004B64E8"/>
    <w:rsid w:val="004C4B76"/>
    <w:rsid w:val="004C6374"/>
    <w:rsid w:val="004C6FDF"/>
    <w:rsid w:val="004E316B"/>
    <w:rsid w:val="00501896"/>
    <w:rsid w:val="0050476B"/>
    <w:rsid w:val="005102E3"/>
    <w:rsid w:val="00524982"/>
    <w:rsid w:val="00525FA4"/>
    <w:rsid w:val="0053409B"/>
    <w:rsid w:val="00535CF4"/>
    <w:rsid w:val="00537C7E"/>
    <w:rsid w:val="00546192"/>
    <w:rsid w:val="00563C88"/>
    <w:rsid w:val="00564DEC"/>
    <w:rsid w:val="00587959"/>
    <w:rsid w:val="00596543"/>
    <w:rsid w:val="005B6401"/>
    <w:rsid w:val="005B7290"/>
    <w:rsid w:val="005C1BEA"/>
    <w:rsid w:val="005C7E8B"/>
    <w:rsid w:val="005D42CF"/>
    <w:rsid w:val="005E75BD"/>
    <w:rsid w:val="005F08C0"/>
    <w:rsid w:val="005F2DAE"/>
    <w:rsid w:val="00632F82"/>
    <w:rsid w:val="00641101"/>
    <w:rsid w:val="00650149"/>
    <w:rsid w:val="00673036"/>
    <w:rsid w:val="006749CC"/>
    <w:rsid w:val="006A5980"/>
    <w:rsid w:val="006A7806"/>
    <w:rsid w:val="006B4EBB"/>
    <w:rsid w:val="006C4391"/>
    <w:rsid w:val="006E652F"/>
    <w:rsid w:val="00757734"/>
    <w:rsid w:val="00757C8C"/>
    <w:rsid w:val="00764750"/>
    <w:rsid w:val="00777978"/>
    <w:rsid w:val="00786E3E"/>
    <w:rsid w:val="007A606F"/>
    <w:rsid w:val="007B4BB1"/>
    <w:rsid w:val="007C7F80"/>
    <w:rsid w:val="007D1178"/>
    <w:rsid w:val="007D1670"/>
    <w:rsid w:val="007F763B"/>
    <w:rsid w:val="00817474"/>
    <w:rsid w:val="00840057"/>
    <w:rsid w:val="00840CA1"/>
    <w:rsid w:val="008563CA"/>
    <w:rsid w:val="0086422F"/>
    <w:rsid w:val="00881AB5"/>
    <w:rsid w:val="008831A0"/>
    <w:rsid w:val="00883390"/>
    <w:rsid w:val="00891B8C"/>
    <w:rsid w:val="008C0C14"/>
    <w:rsid w:val="008C3B89"/>
    <w:rsid w:val="008C7A66"/>
    <w:rsid w:val="008D4F4F"/>
    <w:rsid w:val="008D7B21"/>
    <w:rsid w:val="00902279"/>
    <w:rsid w:val="00904F3A"/>
    <w:rsid w:val="00915FDF"/>
    <w:rsid w:val="00930A42"/>
    <w:rsid w:val="009426CF"/>
    <w:rsid w:val="0094505D"/>
    <w:rsid w:val="009668A3"/>
    <w:rsid w:val="009677D7"/>
    <w:rsid w:val="0097715C"/>
    <w:rsid w:val="009826BC"/>
    <w:rsid w:val="009863DE"/>
    <w:rsid w:val="009A186A"/>
    <w:rsid w:val="009B2150"/>
    <w:rsid w:val="009C420A"/>
    <w:rsid w:val="009D5165"/>
    <w:rsid w:val="00A11C79"/>
    <w:rsid w:val="00A452A9"/>
    <w:rsid w:val="00A80F02"/>
    <w:rsid w:val="00AB2595"/>
    <w:rsid w:val="00AD110C"/>
    <w:rsid w:val="00AD374C"/>
    <w:rsid w:val="00AD6E65"/>
    <w:rsid w:val="00AE2A22"/>
    <w:rsid w:val="00AE7040"/>
    <w:rsid w:val="00B0340E"/>
    <w:rsid w:val="00B20934"/>
    <w:rsid w:val="00B253D3"/>
    <w:rsid w:val="00B35EFB"/>
    <w:rsid w:val="00B4619E"/>
    <w:rsid w:val="00B56E63"/>
    <w:rsid w:val="00BA765C"/>
    <w:rsid w:val="00BE57F3"/>
    <w:rsid w:val="00C0163F"/>
    <w:rsid w:val="00C06FD6"/>
    <w:rsid w:val="00C1585E"/>
    <w:rsid w:val="00C357D4"/>
    <w:rsid w:val="00C41928"/>
    <w:rsid w:val="00C47B08"/>
    <w:rsid w:val="00C61703"/>
    <w:rsid w:val="00C638BD"/>
    <w:rsid w:val="00C7342B"/>
    <w:rsid w:val="00C814B2"/>
    <w:rsid w:val="00CA387B"/>
    <w:rsid w:val="00CC0D37"/>
    <w:rsid w:val="00CD6628"/>
    <w:rsid w:val="00CD7D15"/>
    <w:rsid w:val="00CE182C"/>
    <w:rsid w:val="00CF348B"/>
    <w:rsid w:val="00D009DE"/>
    <w:rsid w:val="00D03B73"/>
    <w:rsid w:val="00D04B9F"/>
    <w:rsid w:val="00D21E6D"/>
    <w:rsid w:val="00D234C7"/>
    <w:rsid w:val="00D25858"/>
    <w:rsid w:val="00D26A21"/>
    <w:rsid w:val="00D37B2B"/>
    <w:rsid w:val="00D41D12"/>
    <w:rsid w:val="00D66AC6"/>
    <w:rsid w:val="00D874A8"/>
    <w:rsid w:val="00D95044"/>
    <w:rsid w:val="00DA1B74"/>
    <w:rsid w:val="00DA7702"/>
    <w:rsid w:val="00DD09BA"/>
    <w:rsid w:val="00DD6D59"/>
    <w:rsid w:val="00DD707F"/>
    <w:rsid w:val="00DF6E2F"/>
    <w:rsid w:val="00E028B6"/>
    <w:rsid w:val="00E06970"/>
    <w:rsid w:val="00E20712"/>
    <w:rsid w:val="00E21DE1"/>
    <w:rsid w:val="00E373C0"/>
    <w:rsid w:val="00E66D27"/>
    <w:rsid w:val="00E756EA"/>
    <w:rsid w:val="00E7684A"/>
    <w:rsid w:val="00E842F9"/>
    <w:rsid w:val="00E907AC"/>
    <w:rsid w:val="00E97FE8"/>
    <w:rsid w:val="00EA1F66"/>
    <w:rsid w:val="00EC2710"/>
    <w:rsid w:val="00EC34FF"/>
    <w:rsid w:val="00EE4873"/>
    <w:rsid w:val="00F14AEE"/>
    <w:rsid w:val="00F15C2A"/>
    <w:rsid w:val="00F37FF7"/>
    <w:rsid w:val="00F5098E"/>
    <w:rsid w:val="00F5345E"/>
    <w:rsid w:val="00F60078"/>
    <w:rsid w:val="00F60454"/>
    <w:rsid w:val="00F71BE6"/>
    <w:rsid w:val="00F77400"/>
    <w:rsid w:val="00F829E9"/>
    <w:rsid w:val="00F83090"/>
    <w:rsid w:val="00FA0E5B"/>
    <w:rsid w:val="00FA2213"/>
    <w:rsid w:val="00FA64FE"/>
    <w:rsid w:val="00FB2334"/>
    <w:rsid w:val="00FB3C5A"/>
    <w:rsid w:val="00FB3CD0"/>
    <w:rsid w:val="00FD0544"/>
    <w:rsid w:val="00FD2F56"/>
    <w:rsid w:val="00FD3804"/>
    <w:rsid w:val="00FE21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E637DD86-183E-4C54-9B9B-A043A6380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PMingLiU"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619E"/>
  </w:style>
  <w:style w:type="paragraph" w:styleId="Heading1">
    <w:name w:val="heading 1"/>
    <w:basedOn w:val="Normal"/>
    <w:link w:val="Heading1Char"/>
    <w:uiPriority w:val="9"/>
    <w:qFormat/>
    <w:rsid w:val="00FA221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A221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A22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CC0D37"/>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C0D3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21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221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A2213"/>
    <w:rPr>
      <w:rFonts w:ascii="Times New Roman" w:eastAsia="Times New Roman" w:hAnsi="Times New Roman" w:cs="Times New Roman"/>
      <w:b/>
      <w:bCs/>
      <w:sz w:val="27"/>
      <w:szCs w:val="27"/>
    </w:rPr>
  </w:style>
  <w:style w:type="paragraph" w:styleId="NormalWeb">
    <w:name w:val="Normal (Web)"/>
    <w:basedOn w:val="Normal"/>
    <w:uiPriority w:val="99"/>
    <w:unhideWhenUsed/>
    <w:rsid w:val="00FA22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A2213"/>
  </w:style>
  <w:style w:type="character" w:styleId="Hyperlink">
    <w:name w:val="Hyperlink"/>
    <w:basedOn w:val="DefaultParagraphFont"/>
    <w:uiPriority w:val="99"/>
    <w:unhideWhenUsed/>
    <w:rsid w:val="00FA2213"/>
    <w:rPr>
      <w:color w:val="0000FF"/>
      <w:u w:val="single"/>
    </w:rPr>
  </w:style>
  <w:style w:type="paragraph" w:styleId="NoSpacing">
    <w:name w:val="No Spacing"/>
    <w:uiPriority w:val="1"/>
    <w:qFormat/>
    <w:rsid w:val="00D21E6D"/>
    <w:pPr>
      <w:spacing w:after="0" w:line="240" w:lineRule="auto"/>
    </w:pPr>
  </w:style>
  <w:style w:type="paragraph" w:styleId="ListParagraph">
    <w:name w:val="List Paragraph"/>
    <w:basedOn w:val="Normal"/>
    <w:uiPriority w:val="34"/>
    <w:qFormat/>
    <w:rsid w:val="004E316B"/>
    <w:pPr>
      <w:ind w:left="720"/>
      <w:contextualSpacing/>
    </w:pPr>
  </w:style>
  <w:style w:type="paragraph" w:styleId="Header">
    <w:name w:val="header"/>
    <w:basedOn w:val="Normal"/>
    <w:link w:val="HeaderChar"/>
    <w:unhideWhenUsed/>
    <w:rsid w:val="00DA7702"/>
    <w:pPr>
      <w:tabs>
        <w:tab w:val="center" w:pos="4680"/>
        <w:tab w:val="right" w:pos="9360"/>
      </w:tabs>
      <w:spacing w:after="0" w:line="240" w:lineRule="auto"/>
    </w:pPr>
  </w:style>
  <w:style w:type="character" w:customStyle="1" w:styleId="HeaderChar">
    <w:name w:val="Header Char"/>
    <w:basedOn w:val="DefaultParagraphFont"/>
    <w:link w:val="Header"/>
    <w:rsid w:val="00DA7702"/>
  </w:style>
  <w:style w:type="paragraph" w:styleId="Footer">
    <w:name w:val="footer"/>
    <w:basedOn w:val="Normal"/>
    <w:link w:val="FooterChar"/>
    <w:unhideWhenUsed/>
    <w:rsid w:val="00DA7702"/>
    <w:pPr>
      <w:tabs>
        <w:tab w:val="center" w:pos="4680"/>
        <w:tab w:val="right" w:pos="9360"/>
      </w:tabs>
      <w:spacing w:after="0" w:line="240" w:lineRule="auto"/>
    </w:pPr>
  </w:style>
  <w:style w:type="character" w:customStyle="1" w:styleId="FooterChar">
    <w:name w:val="Footer Char"/>
    <w:basedOn w:val="DefaultParagraphFont"/>
    <w:link w:val="Footer"/>
    <w:rsid w:val="00DA7702"/>
  </w:style>
  <w:style w:type="character" w:customStyle="1" w:styleId="IndexLink">
    <w:name w:val="Index Link"/>
    <w:rsid w:val="00D41D12"/>
  </w:style>
  <w:style w:type="paragraph" w:customStyle="1" w:styleId="TOCEntry">
    <w:name w:val="TOCEntry"/>
    <w:basedOn w:val="Normal"/>
    <w:rsid w:val="00D41D12"/>
    <w:pPr>
      <w:suppressAutoHyphens/>
      <w:spacing w:before="120" w:after="0" w:line="240" w:lineRule="atLeast"/>
    </w:pPr>
    <w:rPr>
      <w:rFonts w:ascii="Times" w:eastAsia="Times New Roman" w:hAnsi="Times" w:cs="Times"/>
      <w:b/>
      <w:sz w:val="36"/>
      <w:szCs w:val="20"/>
      <w:lang w:eastAsia="ko-KR"/>
    </w:rPr>
  </w:style>
  <w:style w:type="paragraph" w:styleId="TOC1">
    <w:name w:val="toc 1"/>
    <w:basedOn w:val="Normal"/>
    <w:next w:val="Normal"/>
    <w:uiPriority w:val="39"/>
    <w:rsid w:val="00D41D12"/>
    <w:pPr>
      <w:tabs>
        <w:tab w:val="left" w:pos="360"/>
        <w:tab w:val="right" w:leader="dot" w:pos="8630"/>
      </w:tabs>
      <w:suppressAutoHyphens/>
      <w:spacing w:after="0" w:line="240" w:lineRule="exact"/>
    </w:pPr>
    <w:rPr>
      <w:rFonts w:ascii="Times New Roman" w:eastAsia="Times New Roman" w:hAnsi="Times New Roman" w:cs="Times New Roman"/>
      <w:sz w:val="24"/>
      <w:szCs w:val="20"/>
    </w:rPr>
  </w:style>
  <w:style w:type="paragraph" w:styleId="TOC2">
    <w:name w:val="toc 2"/>
    <w:basedOn w:val="Normal"/>
    <w:next w:val="Normal"/>
    <w:uiPriority w:val="39"/>
    <w:rsid w:val="00D41D12"/>
    <w:pPr>
      <w:tabs>
        <w:tab w:val="left" w:pos="800"/>
        <w:tab w:val="right" w:leader="dot" w:pos="8630"/>
      </w:tabs>
      <w:suppressAutoHyphens/>
      <w:spacing w:after="0" w:line="240" w:lineRule="exact"/>
      <w:ind w:left="360"/>
    </w:pPr>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492B13"/>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3">
    <w:name w:val="toc 3"/>
    <w:basedOn w:val="Normal"/>
    <w:next w:val="Normal"/>
    <w:autoRedefine/>
    <w:uiPriority w:val="39"/>
    <w:unhideWhenUsed/>
    <w:rsid w:val="00492B13"/>
    <w:pPr>
      <w:spacing w:after="100"/>
      <w:ind w:left="440"/>
    </w:pPr>
  </w:style>
  <w:style w:type="paragraph" w:styleId="BalloonText">
    <w:name w:val="Balloon Text"/>
    <w:basedOn w:val="Normal"/>
    <w:link w:val="BalloonTextChar"/>
    <w:uiPriority w:val="99"/>
    <w:semiHidden/>
    <w:unhideWhenUsed/>
    <w:rsid w:val="009863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63DE"/>
    <w:rPr>
      <w:rFonts w:ascii="Segoe UI" w:hAnsi="Segoe UI" w:cs="Segoe UI"/>
      <w:sz w:val="18"/>
      <w:szCs w:val="18"/>
    </w:rPr>
  </w:style>
  <w:style w:type="character" w:customStyle="1" w:styleId="Heading4Char">
    <w:name w:val="Heading 4 Char"/>
    <w:basedOn w:val="DefaultParagraphFont"/>
    <w:link w:val="Heading4"/>
    <w:uiPriority w:val="9"/>
    <w:semiHidden/>
    <w:rsid w:val="00CC0D37"/>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C0D37"/>
    <w:rPr>
      <w:rFonts w:asciiTheme="majorHAnsi" w:eastAsiaTheme="majorEastAsia" w:hAnsiTheme="majorHAnsi" w:cstheme="majorBidi"/>
      <w:color w:val="365F91" w:themeColor="accent1" w:themeShade="BF"/>
    </w:rPr>
  </w:style>
  <w:style w:type="paragraph" w:styleId="BodyText">
    <w:name w:val="Body Text"/>
    <w:basedOn w:val="Normal"/>
    <w:link w:val="BodyTextChar"/>
    <w:rsid w:val="00CC0D37"/>
    <w:pPr>
      <w:suppressAutoHyphens/>
      <w:spacing w:after="0" w:line="240" w:lineRule="exact"/>
    </w:pPr>
    <w:rPr>
      <w:rFonts w:ascii="Arial" w:eastAsia="Times New Roman" w:hAnsi="Arial" w:cs="Arial"/>
      <w:i/>
      <w:szCs w:val="20"/>
      <w:lang w:eastAsia="ko-KR"/>
    </w:rPr>
  </w:style>
  <w:style w:type="character" w:customStyle="1" w:styleId="BodyTextChar">
    <w:name w:val="Body Text Char"/>
    <w:basedOn w:val="DefaultParagraphFont"/>
    <w:link w:val="BodyText"/>
    <w:rsid w:val="00CC0D37"/>
    <w:rPr>
      <w:rFonts w:ascii="Arial" w:eastAsia="Times New Roman" w:hAnsi="Arial" w:cs="Arial"/>
      <w:i/>
      <w:szCs w:val="20"/>
      <w:lang w:eastAsia="ko-KR"/>
    </w:rPr>
  </w:style>
  <w:style w:type="paragraph" w:customStyle="1" w:styleId="bullet">
    <w:name w:val="bullet"/>
    <w:basedOn w:val="Normal"/>
    <w:rsid w:val="00CC0D37"/>
    <w:pPr>
      <w:numPr>
        <w:numId w:val="3"/>
      </w:numPr>
      <w:suppressAutoHyphens/>
      <w:spacing w:after="0" w:line="240" w:lineRule="exact"/>
      <w:ind w:left="360" w:hanging="360"/>
    </w:pPr>
    <w:rPr>
      <w:rFonts w:ascii="Arial" w:eastAsia="Times New Roman" w:hAnsi="Arial" w:cs="Arial"/>
      <w:szCs w:val="20"/>
      <w:lang w:eastAsia="ko-KR"/>
    </w:rPr>
  </w:style>
  <w:style w:type="paragraph" w:customStyle="1" w:styleId="line">
    <w:name w:val="line"/>
    <w:basedOn w:val="Normal"/>
    <w:rsid w:val="00CC0D37"/>
    <w:pPr>
      <w:pBdr>
        <w:top w:val="single" w:sz="36" w:space="1" w:color="000000"/>
        <w:left w:val="none" w:sz="0" w:space="0" w:color="000000"/>
        <w:bottom w:val="none" w:sz="0" w:space="0" w:color="000000"/>
        <w:right w:val="none" w:sz="0" w:space="0" w:color="000000"/>
      </w:pBdr>
      <w:suppressAutoHyphens/>
      <w:spacing w:before="240" w:after="0" w:line="240" w:lineRule="auto"/>
      <w:jc w:val="right"/>
    </w:pPr>
    <w:rPr>
      <w:rFonts w:ascii="Arial" w:eastAsia="Times New Roman" w:hAnsi="Arial" w:cs="Arial"/>
      <w:b/>
      <w:kern w:val="1"/>
      <w:sz w:val="40"/>
      <w:szCs w:val="20"/>
      <w:lang w:eastAsia="ko-KR"/>
    </w:rPr>
  </w:style>
  <w:style w:type="paragraph" w:customStyle="1" w:styleId="ByLine">
    <w:name w:val="ByLine"/>
    <w:basedOn w:val="Normal"/>
    <w:rsid w:val="00CC0D37"/>
    <w:pPr>
      <w:suppressAutoHyphens/>
      <w:spacing w:before="240" w:after="720" w:line="240" w:lineRule="auto"/>
      <w:jc w:val="right"/>
    </w:pPr>
    <w:rPr>
      <w:rFonts w:ascii="Arial" w:eastAsia="Times New Roman" w:hAnsi="Arial" w:cs="Arial"/>
      <w:b/>
      <w:kern w:val="1"/>
      <w:sz w:val="28"/>
      <w:szCs w:val="20"/>
      <w:lang w:eastAsia="ko-KR"/>
    </w:rPr>
  </w:style>
  <w:style w:type="paragraph" w:customStyle="1" w:styleId="boilerplate">
    <w:name w:val="boilerplate"/>
    <w:basedOn w:val="Normal"/>
    <w:rsid w:val="00CC0D37"/>
    <w:pPr>
      <w:suppressAutoHyphens/>
      <w:spacing w:after="0" w:line="220" w:lineRule="exact"/>
    </w:pPr>
    <w:rPr>
      <w:rFonts w:ascii="Arial" w:eastAsia="Times New Roman" w:hAnsi="Arial" w:cs="Arial"/>
      <w:i/>
      <w:szCs w:val="20"/>
      <w:lang w:eastAsia="ko-KR"/>
    </w:rPr>
  </w:style>
  <w:style w:type="paragraph" w:customStyle="1" w:styleId="TableTextsmall">
    <w:name w:val="Table Text small"/>
    <w:basedOn w:val="Normal"/>
    <w:rsid w:val="00CC0D37"/>
    <w:pPr>
      <w:suppressAutoHyphens/>
      <w:spacing w:before="20" w:after="20" w:line="240" w:lineRule="exact"/>
    </w:pPr>
    <w:rPr>
      <w:rFonts w:ascii="Arial" w:eastAsia="Times New Roman" w:hAnsi="Arial" w:cs="Arial"/>
      <w:i/>
      <w:sz w:val="20"/>
      <w:szCs w:val="20"/>
      <w:lang w:eastAsia="ko-KR"/>
    </w:rPr>
  </w:style>
  <w:style w:type="paragraph" w:customStyle="1" w:styleId="TableContents">
    <w:name w:val="Table Contents"/>
    <w:basedOn w:val="Normal"/>
    <w:rsid w:val="00CC0D37"/>
    <w:pPr>
      <w:suppressLineNumbers/>
      <w:suppressAutoHyphens/>
      <w:spacing w:after="0" w:line="240" w:lineRule="exact"/>
    </w:pPr>
    <w:rPr>
      <w:rFonts w:ascii="Times New Roman" w:eastAsia="Times New Roman" w:hAnsi="Times New Roman" w:cs="Times New Roman"/>
      <w:sz w:val="24"/>
      <w:szCs w:val="20"/>
      <w:lang w:eastAsia="ko-KR"/>
    </w:rPr>
  </w:style>
  <w:style w:type="paragraph" w:styleId="Title">
    <w:name w:val="Title"/>
    <w:basedOn w:val="Normal"/>
    <w:link w:val="TitleChar"/>
    <w:qFormat/>
    <w:rsid w:val="00F5098E"/>
    <w:pPr>
      <w:spacing w:before="240" w:after="720" w:line="240" w:lineRule="auto"/>
      <w:jc w:val="right"/>
    </w:pPr>
    <w:rPr>
      <w:rFonts w:ascii="Arial" w:eastAsia="Times New Roman" w:hAnsi="Arial" w:cs="Times New Roman"/>
      <w:b/>
      <w:kern w:val="28"/>
      <w:sz w:val="64"/>
      <w:szCs w:val="20"/>
      <w:lang w:eastAsia="ko-KR"/>
    </w:rPr>
  </w:style>
  <w:style w:type="character" w:customStyle="1" w:styleId="TitleChar">
    <w:name w:val="Title Char"/>
    <w:basedOn w:val="DefaultParagraphFont"/>
    <w:link w:val="Title"/>
    <w:rsid w:val="00F5098E"/>
    <w:rPr>
      <w:rFonts w:ascii="Arial" w:eastAsia="Times New Roman" w:hAnsi="Arial" w:cs="Times New Roman"/>
      <w:b/>
      <w:kern w:val="28"/>
      <w:sz w:val="64"/>
      <w:szCs w:val="20"/>
      <w:lang w:eastAsia="ko-KR"/>
    </w:rPr>
  </w:style>
  <w:style w:type="paragraph" w:styleId="HTMLPreformatted">
    <w:name w:val="HTML Preformatted"/>
    <w:basedOn w:val="Normal"/>
    <w:link w:val="HTMLPreformattedChar"/>
    <w:rsid w:val="00F50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F5098E"/>
    <w:rPr>
      <w:rFonts w:ascii="Courier New" w:eastAsia="Times New Roman" w:hAnsi="Courier New" w:cs="Courier New"/>
      <w:sz w:val="20"/>
      <w:szCs w:val="20"/>
    </w:rPr>
  </w:style>
  <w:style w:type="character" w:styleId="Emphasis">
    <w:name w:val="Emphasis"/>
    <w:basedOn w:val="DefaultParagraphFont"/>
    <w:qFormat/>
    <w:rsid w:val="00F5098E"/>
    <w:rPr>
      <w:i/>
      <w:iCs/>
    </w:rPr>
  </w:style>
  <w:style w:type="paragraph" w:styleId="Subtitle">
    <w:name w:val="Subtitle"/>
    <w:basedOn w:val="Normal"/>
    <w:next w:val="Normal"/>
    <w:link w:val="SubtitleChar"/>
    <w:uiPriority w:val="11"/>
    <w:qFormat/>
    <w:rsid w:val="0086422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6422F"/>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554294">
      <w:bodyDiv w:val="1"/>
      <w:marLeft w:val="0"/>
      <w:marRight w:val="0"/>
      <w:marTop w:val="0"/>
      <w:marBottom w:val="0"/>
      <w:divBdr>
        <w:top w:val="none" w:sz="0" w:space="0" w:color="auto"/>
        <w:left w:val="none" w:sz="0" w:space="0" w:color="auto"/>
        <w:bottom w:val="none" w:sz="0" w:space="0" w:color="auto"/>
        <w:right w:val="none" w:sz="0" w:space="0" w:color="auto"/>
      </w:divBdr>
    </w:div>
    <w:div w:id="74322393">
      <w:bodyDiv w:val="1"/>
      <w:marLeft w:val="0"/>
      <w:marRight w:val="0"/>
      <w:marTop w:val="0"/>
      <w:marBottom w:val="0"/>
      <w:divBdr>
        <w:top w:val="none" w:sz="0" w:space="0" w:color="auto"/>
        <w:left w:val="none" w:sz="0" w:space="0" w:color="auto"/>
        <w:bottom w:val="none" w:sz="0" w:space="0" w:color="auto"/>
        <w:right w:val="none" w:sz="0" w:space="0" w:color="auto"/>
      </w:divBdr>
    </w:div>
    <w:div w:id="127023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umarquez@student.apc.edu.ph"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63" Type="http://schemas.openxmlformats.org/officeDocument/2006/relationships/footer" Target="footer2.xml"/><Relationship Id="rId68" Type="http://schemas.openxmlformats.org/officeDocument/2006/relationships/image" Target="media/image49.emf"/><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bzuniga@student.apc.edu.p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mailto:rouzandra.zofficial@gmail.com" TargetMode="External"/><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footer" Target="footer1.xml"/><Relationship Id="rId10" Type="http://schemas.openxmlformats.org/officeDocument/2006/relationships/hyperlink" Target="mailto:iftan@student.apc.edu.p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2.xml"/><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manuels@apc.edu.ph"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iumarquez@student.apc.edu.ph" TargetMode="External"/><Relationship Id="rId64" Type="http://schemas.openxmlformats.org/officeDocument/2006/relationships/image" Target="media/image45.png"/><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jejuarez@student.apc.edu.p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1.xml"/><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3.xml"/><Relationship Id="rId7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A5CA4-6A7B-4285-BDFC-E9F58DF59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54</Pages>
  <Words>7285</Words>
  <Characters>41528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student</cp:lastModifiedBy>
  <cp:revision>81</cp:revision>
  <dcterms:created xsi:type="dcterms:W3CDTF">2016-04-20T06:38:00Z</dcterms:created>
  <dcterms:modified xsi:type="dcterms:W3CDTF">2016-04-20T10:51:00Z</dcterms:modified>
</cp:coreProperties>
</file>